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0B668A" w14:textId="04000F71" w:rsidR="00795233" w:rsidRDefault="00795233" w:rsidP="00C838D7">
      <w:bookmarkStart w:id="0" w:name="OLE_LINK4"/>
    </w:p>
    <w:bookmarkEnd w:id="0"/>
    <w:p w14:paraId="5269A482" w14:textId="2428CD47" w:rsidR="00C838D7" w:rsidRPr="009956CF" w:rsidRDefault="0025134C" w:rsidP="00C838D7">
      <w:pPr>
        <w:pStyle w:val="Heading1"/>
      </w:pPr>
      <w:r>
        <w:t>How to install the DPS Entitlement Server</w:t>
      </w:r>
    </w:p>
    <w:p w14:paraId="39D8EA0A" w14:textId="77777777" w:rsidR="00C838D7" w:rsidRPr="009956CF" w:rsidRDefault="000B1CA1" w:rsidP="00C838D7">
      <w:pPr>
        <w:pStyle w:val="AuthorByline"/>
        <w:rPr>
          <w:noProof w:val="0"/>
        </w:rPr>
      </w:pPr>
      <w:r>
        <w:rPr>
          <w:noProof w:val="0"/>
        </w:rPr>
        <w:t>Mike Yang</w:t>
      </w:r>
    </w:p>
    <w:p w14:paraId="5197612A" w14:textId="77777777" w:rsidR="00C838D7" w:rsidRPr="009956CF" w:rsidRDefault="00C838D7" w:rsidP="001E6E9C">
      <w:pPr>
        <w:pStyle w:val="AuthorURL"/>
      </w:pPr>
      <w:r w:rsidRPr="009956CF">
        <w:fldChar w:fldCharType="begin"/>
      </w:r>
      <w:r w:rsidRPr="009956CF">
        <w:instrText>MACROBUTTON  NoMacro [Click and insert URL for author's website]</w:instrText>
      </w:r>
      <w:r w:rsidRPr="009956CF">
        <w:fldChar w:fldCharType="end"/>
      </w:r>
    </w:p>
    <w:p w14:paraId="377778CD" w14:textId="77777777" w:rsidR="00C838D7" w:rsidRPr="00CD1844" w:rsidRDefault="00C838D7" w:rsidP="00C838D7">
      <w:pPr>
        <w:pStyle w:val="Authorbio"/>
      </w:pPr>
      <w:r w:rsidRPr="00CD1844">
        <w:fldChar w:fldCharType="begin"/>
      </w:r>
      <w:r w:rsidRPr="00CD1844">
        <w:instrText>MACROBUTTON  NoMacro [</w:instrText>
      </w:r>
      <w:r w:rsidRPr="00CD1844">
        <w:rPr>
          <w:i/>
        </w:rPr>
        <w:instrText xml:space="preserve">New author only: </w:instrText>
      </w:r>
      <w:r w:rsidRPr="00CD1844">
        <w:instrText>Click and insert a brief author bio]</w:instrText>
      </w:r>
      <w:r w:rsidRPr="00CD1844">
        <w:fldChar w:fldCharType="end"/>
      </w:r>
    </w:p>
    <w:p w14:paraId="7D622391" w14:textId="77777777" w:rsidR="00C838D7" w:rsidRPr="009956CF" w:rsidRDefault="00C838D7" w:rsidP="00C838D7">
      <w:pPr>
        <w:pStyle w:val="Prod"/>
      </w:pPr>
      <w:r w:rsidRPr="009956CF">
        <w:t>***</w:t>
      </w:r>
      <w:r>
        <w:t>Requirements</w:t>
      </w:r>
      <w:r w:rsidRPr="009956CF">
        <w:t xml:space="preserve"> (mandatory</w:t>
      </w:r>
      <w:r>
        <w:t xml:space="preserve"> for tutorials</w:t>
      </w:r>
      <w:r w:rsidRPr="009956CF">
        <w:t>)</w:t>
      </w:r>
    </w:p>
    <w:p w14:paraId="38FB5C60" w14:textId="77777777" w:rsidR="00C838D7" w:rsidRPr="009956CF" w:rsidRDefault="00C838D7" w:rsidP="00C838D7">
      <w:pPr>
        <w:pStyle w:val="Heading4"/>
      </w:pPr>
      <w:r w:rsidRPr="009956CF">
        <w:t>Prerequisite knowledge</w:t>
      </w:r>
    </w:p>
    <w:p w14:paraId="1E139B87" w14:textId="77777777" w:rsidR="00C838D7" w:rsidRDefault="00A62CD0" w:rsidP="00C838D7">
      <w:pPr>
        <w:rPr>
          <w:noProof w:val="0"/>
        </w:rPr>
      </w:pPr>
      <w:proofErr w:type="gramStart"/>
      <w:r>
        <w:rPr>
          <w:noProof w:val="0"/>
        </w:rPr>
        <w:t>Basic understanding of MySQL and PHP.</w:t>
      </w:r>
      <w:proofErr w:type="gramEnd"/>
    </w:p>
    <w:p w14:paraId="71425CE9" w14:textId="77777777" w:rsidR="00C838D7" w:rsidRPr="009956CF" w:rsidRDefault="00C838D7" w:rsidP="00C838D7">
      <w:pPr>
        <w:pStyle w:val="Heading4"/>
      </w:pPr>
      <w:r>
        <w:t xml:space="preserve">Required Adobe products </w:t>
      </w:r>
      <w:r w:rsidRPr="00F56547">
        <w:rPr>
          <w:color w:val="7F7F7F"/>
        </w:rPr>
        <w:t>(retail)</w:t>
      </w:r>
    </w:p>
    <w:p w14:paraId="23117C08" w14:textId="67C94099" w:rsidR="00C838D7" w:rsidRPr="009956CF" w:rsidRDefault="00A626ED" w:rsidP="00FB21F6">
      <w:pPr>
        <w:pStyle w:val="BullList"/>
      </w:pPr>
      <w:hyperlink r:id="rId9" w:history="1">
        <w:r w:rsidR="00A62CD0" w:rsidRPr="00C765A9">
          <w:rPr>
            <w:rStyle w:val="Hyperlink"/>
          </w:rPr>
          <w:t>Digital Publishing Suite</w:t>
        </w:r>
      </w:hyperlink>
    </w:p>
    <w:p w14:paraId="70CFF4C7" w14:textId="77777777" w:rsidR="00C838D7" w:rsidRPr="009956CF" w:rsidRDefault="00C838D7" w:rsidP="00C838D7">
      <w:pPr>
        <w:pStyle w:val="Heading4"/>
      </w:pPr>
      <w:r>
        <w:t xml:space="preserve">Additional required other products </w:t>
      </w:r>
      <w:r w:rsidRPr="00F56547">
        <w:rPr>
          <w:color w:val="7F7F7F"/>
        </w:rPr>
        <w:t>(third-party/labs/open source)</w:t>
      </w:r>
    </w:p>
    <w:p w14:paraId="74EE6722" w14:textId="680EC55C" w:rsidR="00C838D7" w:rsidRPr="009D0B35" w:rsidRDefault="0082712D" w:rsidP="00C838D7">
      <w:pPr>
        <w:pStyle w:val="BullList"/>
      </w:pPr>
      <w:r>
        <w:t>A web host with PHP and MySQL support</w:t>
      </w:r>
    </w:p>
    <w:p w14:paraId="100E1637" w14:textId="77777777" w:rsidR="00E1194A" w:rsidRDefault="00A626ED" w:rsidP="00C838D7">
      <w:pPr>
        <w:pStyle w:val="BullList2"/>
      </w:pPr>
      <w:hyperlink r:id="rId10" w:history="1">
        <w:r w:rsidR="00E1194A" w:rsidRPr="00E1194A">
          <w:rPr>
            <w:rStyle w:val="Hyperlink"/>
          </w:rPr>
          <w:t>PHP Installation Guide</w:t>
        </w:r>
      </w:hyperlink>
    </w:p>
    <w:p w14:paraId="78F77278" w14:textId="19B646EC" w:rsidR="00C838D7" w:rsidRPr="009956CF" w:rsidRDefault="00A626ED" w:rsidP="00C838D7">
      <w:pPr>
        <w:pStyle w:val="BullList2"/>
      </w:pPr>
      <w:hyperlink r:id="rId11" w:history="1">
        <w:r w:rsidR="00E1194A" w:rsidRPr="00E1194A">
          <w:rPr>
            <w:rStyle w:val="Hyperlink"/>
          </w:rPr>
          <w:t>MySQL Installation Guide</w:t>
        </w:r>
      </w:hyperlink>
    </w:p>
    <w:p w14:paraId="262598E8" w14:textId="77777777" w:rsidR="00C838D7" w:rsidRPr="009956CF" w:rsidRDefault="00C838D7" w:rsidP="00C838D7">
      <w:pPr>
        <w:pStyle w:val="Heading4"/>
      </w:pPr>
      <w:r w:rsidRPr="009956CF">
        <w:t>Sample files:</w:t>
      </w:r>
    </w:p>
    <w:p w14:paraId="617E50AB" w14:textId="1AC11506" w:rsidR="00E1194A" w:rsidRDefault="00A626ED" w:rsidP="00C838D7">
      <w:pPr>
        <w:pStyle w:val="Prod"/>
        <w:rPr>
          <w:i w:val="0"/>
        </w:rPr>
      </w:pPr>
      <w:hyperlink r:id="rId12" w:history="1">
        <w:r w:rsidR="00E1194A" w:rsidRPr="00E1194A">
          <w:rPr>
            <w:rStyle w:val="Hyperlink"/>
            <w:i w:val="0"/>
          </w:rPr>
          <w:t>Direct Entitlement Git Repository</w:t>
        </w:r>
      </w:hyperlink>
    </w:p>
    <w:p w14:paraId="267A985F" w14:textId="45E9A10A" w:rsidR="00C838D7" w:rsidRDefault="00C838D7" w:rsidP="00C838D7">
      <w:pPr>
        <w:pStyle w:val="Prod"/>
      </w:pPr>
      <w:r w:rsidRPr="009956CF">
        <w:t>***</w:t>
      </w:r>
      <w:r>
        <w:t>List top-level sections in this tutorial/article</w:t>
      </w:r>
    </w:p>
    <w:p w14:paraId="4834382C" w14:textId="77777777" w:rsidR="00C838D7" w:rsidRPr="009956CF" w:rsidRDefault="00C838D7" w:rsidP="00C838D7">
      <w:pPr>
        <w:pStyle w:val="Heading3"/>
        <w:rPr>
          <w:noProof w:val="0"/>
          <w:color w:val="000000"/>
          <w:sz w:val="20"/>
        </w:rPr>
      </w:pPr>
      <w:r>
        <w:rPr>
          <w:noProof w:val="0"/>
        </w:rPr>
        <w:t>C</w:t>
      </w:r>
      <w:r w:rsidRPr="009956CF">
        <w:rPr>
          <w:noProof w:val="0"/>
        </w:rPr>
        <w:t>ontents</w:t>
      </w:r>
      <w:r w:rsidRPr="009956CF">
        <w:rPr>
          <w:noProof w:val="0"/>
          <w:color w:val="000000"/>
          <w:sz w:val="20"/>
        </w:rPr>
        <w:t xml:space="preserve"> </w:t>
      </w:r>
    </w:p>
    <w:p w14:paraId="78E930B9" w14:textId="77777777" w:rsidR="00C30D8F" w:rsidRDefault="00A626ED" w:rsidP="00C838D7">
      <w:pPr>
        <w:pStyle w:val="Contents"/>
        <w:rPr>
          <w:noProof w:val="0"/>
        </w:rPr>
      </w:pPr>
      <w:hyperlink w:anchor="_Introduction" w:history="1">
        <w:r w:rsidR="00C30D8F" w:rsidRPr="00C30D8F">
          <w:rPr>
            <w:rStyle w:val="Hyperlink"/>
            <w:noProof w:val="0"/>
          </w:rPr>
          <w:t>Introduction</w:t>
        </w:r>
      </w:hyperlink>
    </w:p>
    <w:p w14:paraId="096D8F6D" w14:textId="77777777" w:rsidR="00C30D8F" w:rsidRDefault="00A626ED" w:rsidP="00C838D7">
      <w:pPr>
        <w:pStyle w:val="Contents"/>
        <w:rPr>
          <w:noProof w:val="0"/>
        </w:rPr>
      </w:pPr>
      <w:hyperlink w:anchor="_Downloading_the_Source" w:history="1">
        <w:r w:rsidR="00C30D8F" w:rsidRPr="00C30D8F">
          <w:rPr>
            <w:rStyle w:val="Hyperlink"/>
            <w:noProof w:val="0"/>
          </w:rPr>
          <w:t>Downloading the Source Code</w:t>
        </w:r>
      </w:hyperlink>
    </w:p>
    <w:p w14:paraId="415F6A2B" w14:textId="4B23F27B" w:rsidR="00C30D8F" w:rsidRDefault="00A626ED" w:rsidP="00C838D7">
      <w:pPr>
        <w:pStyle w:val="Contents"/>
        <w:rPr>
          <w:noProof w:val="0"/>
        </w:rPr>
      </w:pPr>
      <w:hyperlink w:anchor="_Installing_the_Entitlement_1" w:history="1">
        <w:r w:rsidR="00C30D8F" w:rsidRPr="00C30D8F">
          <w:rPr>
            <w:rStyle w:val="Hyperlink"/>
            <w:noProof w:val="0"/>
          </w:rPr>
          <w:t>Installing the Entitlement Database</w:t>
        </w:r>
      </w:hyperlink>
    </w:p>
    <w:p w14:paraId="06ABB730" w14:textId="77777777" w:rsidR="00C30D8F" w:rsidRDefault="00A626ED" w:rsidP="00C838D7">
      <w:pPr>
        <w:pStyle w:val="Contents"/>
        <w:rPr>
          <w:noProof w:val="0"/>
        </w:rPr>
      </w:pPr>
      <w:hyperlink w:anchor="_Configuring_the_Source" w:history="1">
        <w:r w:rsidR="00C30D8F" w:rsidRPr="00C30D8F">
          <w:rPr>
            <w:rStyle w:val="Hyperlink"/>
            <w:noProof w:val="0"/>
          </w:rPr>
          <w:t>Configuring the Source Code</w:t>
        </w:r>
      </w:hyperlink>
    </w:p>
    <w:p w14:paraId="04413A06" w14:textId="147F30A8" w:rsidR="00C838D7" w:rsidRDefault="00A626ED" w:rsidP="00C838D7">
      <w:pPr>
        <w:pStyle w:val="Contents"/>
        <w:rPr>
          <w:noProof w:val="0"/>
        </w:rPr>
      </w:pPr>
      <w:hyperlink w:anchor="_Uploading_the_Source" w:history="1">
        <w:r w:rsidR="007A138A" w:rsidRPr="00C30D8F">
          <w:rPr>
            <w:rStyle w:val="Hyperlink"/>
            <w:noProof w:val="0"/>
          </w:rPr>
          <w:t>Uploading the Source Code</w:t>
        </w:r>
      </w:hyperlink>
    </w:p>
    <w:p w14:paraId="336652C6" w14:textId="49ABB636" w:rsidR="00E240C0" w:rsidRDefault="00A626ED" w:rsidP="00C838D7">
      <w:pPr>
        <w:pStyle w:val="Contents"/>
        <w:rPr>
          <w:noProof w:val="0"/>
        </w:rPr>
      </w:pPr>
      <w:hyperlink w:anchor="_Customizing_your_Entitlement" w:history="1">
        <w:r w:rsidR="00B80741" w:rsidRPr="00C30D8F">
          <w:rPr>
            <w:rStyle w:val="Hyperlink"/>
            <w:noProof w:val="0"/>
          </w:rPr>
          <w:t>Customizing Your Entitlement Service</w:t>
        </w:r>
      </w:hyperlink>
    </w:p>
    <w:p w14:paraId="555BA150" w14:textId="77777777" w:rsidR="00C838D7" w:rsidRDefault="00C838D7" w:rsidP="00C838D7">
      <w:pPr>
        <w:pStyle w:val="Prod"/>
      </w:pPr>
      <w:r w:rsidRPr="009956CF">
        <w:t>***</w:t>
      </w:r>
      <w:r>
        <w:t>Tutorial/Article proper</w:t>
      </w:r>
    </w:p>
    <w:p w14:paraId="37486F8D" w14:textId="77777777" w:rsidR="00C838D7" w:rsidRPr="009956CF" w:rsidRDefault="00C838D7" w:rsidP="00C838D7">
      <w:pPr>
        <w:pStyle w:val="Heading3"/>
        <w:rPr>
          <w:noProof w:val="0"/>
        </w:rPr>
      </w:pPr>
      <w:bookmarkStart w:id="1" w:name="_Introduction"/>
      <w:bookmarkEnd w:id="1"/>
      <w:r w:rsidRPr="009956CF">
        <w:rPr>
          <w:noProof w:val="0"/>
        </w:rPr>
        <w:t>Introduction</w:t>
      </w:r>
    </w:p>
    <w:p w14:paraId="3A84396F" w14:textId="03587200" w:rsidR="00FB1487" w:rsidRDefault="00FB1487" w:rsidP="00C838D7">
      <w:pPr>
        <w:rPr>
          <w:noProof w:val="0"/>
        </w:rPr>
      </w:pPr>
      <w:r>
        <w:rPr>
          <w:noProof w:val="0"/>
        </w:rPr>
        <w:t xml:space="preserve">Using a Direct Entitlement service, the apps built with the Adobe Digital Publishing Suite can support user login and grant access (entitlement) </w:t>
      </w:r>
      <w:r w:rsidR="00FF3960">
        <w:rPr>
          <w:noProof w:val="0"/>
        </w:rPr>
        <w:t xml:space="preserve">to certain folios </w:t>
      </w:r>
      <w:r>
        <w:rPr>
          <w:noProof w:val="0"/>
        </w:rPr>
        <w:t xml:space="preserve">based on the </w:t>
      </w:r>
      <w:r w:rsidR="00FF3960">
        <w:rPr>
          <w:noProof w:val="0"/>
        </w:rPr>
        <w:t>sign in</w:t>
      </w:r>
      <w:r>
        <w:rPr>
          <w:noProof w:val="0"/>
        </w:rPr>
        <w:t xml:space="preserve"> credentials.</w:t>
      </w:r>
    </w:p>
    <w:p w14:paraId="65E4259D" w14:textId="77777777" w:rsidR="00FF3960" w:rsidRDefault="00FF3960" w:rsidP="00FF3960">
      <w:pPr>
        <w:rPr>
          <w:noProof w:val="0"/>
        </w:rPr>
      </w:pPr>
      <w:r>
        <w:rPr>
          <w:noProof w:val="0"/>
        </w:rPr>
        <w:lastRenderedPageBreak/>
        <w:t xml:space="preserve">This article will outline the process of starting an entitlement service on your own server and may be used for production. Adobe DPS hosts an example entitlement service (same source code found in this article) for proof of concepts only, located at </w:t>
      </w:r>
      <w:hyperlink r:id="rId13" w:history="1">
        <w:r w:rsidRPr="003F41A0">
          <w:rPr>
            <w:rStyle w:val="Hyperlink"/>
            <w:rFonts w:cs="Calibri Bold Italic"/>
            <w:noProof w:val="0"/>
            <w:u w:color="0000E9"/>
          </w:rPr>
          <w:t>http://dpsapps.adobe.com/entitlement_admin</w:t>
        </w:r>
      </w:hyperlink>
      <w:r>
        <w:rPr>
          <w:rFonts w:cs="Calibri Bold Italic"/>
          <w:noProof w:val="0"/>
          <w:color w:val="0000E9"/>
          <w:u w:val="single" w:color="0000E9"/>
        </w:rPr>
        <w:t xml:space="preserve">. This </w:t>
      </w:r>
      <w:proofErr w:type="spellStart"/>
      <w:r>
        <w:rPr>
          <w:rFonts w:cs="Calibri Bold Italic"/>
          <w:noProof w:val="0"/>
          <w:color w:val="0000E9"/>
          <w:u w:val="single" w:color="0000E9"/>
        </w:rPr>
        <w:t>PoC</w:t>
      </w:r>
      <w:proofErr w:type="spellEnd"/>
      <w:r>
        <w:rPr>
          <w:rFonts w:cs="Calibri Bold Italic"/>
          <w:noProof w:val="0"/>
          <w:color w:val="0000E9"/>
          <w:u w:val="single" w:color="0000E9"/>
        </w:rPr>
        <w:t xml:space="preserve"> limits the viewer requests within 24-hour period. By the end of this article, you should be able to log into your own entitlement server with a DPS account credentials.</w:t>
      </w:r>
    </w:p>
    <w:p w14:paraId="336799E7" w14:textId="588A01F5" w:rsidR="006667A7" w:rsidRPr="009956CF" w:rsidRDefault="006667A7" w:rsidP="006667A7">
      <w:pPr>
        <w:pStyle w:val="Heading3"/>
        <w:rPr>
          <w:noProof w:val="0"/>
        </w:rPr>
      </w:pPr>
      <w:bookmarkStart w:id="2" w:name="_Downloading_the_Source"/>
      <w:bookmarkEnd w:id="2"/>
      <w:r>
        <w:rPr>
          <w:noProof w:val="0"/>
        </w:rPr>
        <w:t xml:space="preserve">Downloading </w:t>
      </w:r>
      <w:r w:rsidR="000D7B83">
        <w:rPr>
          <w:noProof w:val="0"/>
        </w:rPr>
        <w:t xml:space="preserve">the </w:t>
      </w:r>
      <w:r>
        <w:rPr>
          <w:noProof w:val="0"/>
        </w:rPr>
        <w:t>Source Code</w:t>
      </w:r>
    </w:p>
    <w:p w14:paraId="2887F216" w14:textId="77777777" w:rsidR="006667A7" w:rsidRPr="009956CF" w:rsidRDefault="006667A7" w:rsidP="006667A7">
      <w:pPr>
        <w:pStyle w:val="Heading4"/>
        <w:rPr>
          <w:noProof w:val="0"/>
        </w:rPr>
      </w:pPr>
      <w:r>
        <w:rPr>
          <w:noProof w:val="0"/>
        </w:rPr>
        <w:t>Download the source code</w:t>
      </w:r>
    </w:p>
    <w:p w14:paraId="025EEE31" w14:textId="578D34B7" w:rsidR="006667A7" w:rsidRDefault="00A626ED" w:rsidP="006667A7">
      <w:pPr>
        <w:pStyle w:val="ListParagraph"/>
        <w:numPr>
          <w:ilvl w:val="0"/>
          <w:numId w:val="32"/>
        </w:numPr>
        <w:rPr>
          <w:noProof w:val="0"/>
        </w:rPr>
      </w:pPr>
      <w:hyperlink r:id="rId14" w:history="1">
        <w:r w:rsidR="006667A7" w:rsidRPr="00E1194A">
          <w:rPr>
            <w:rStyle w:val="Hyperlink"/>
            <w:noProof w:val="0"/>
          </w:rPr>
          <w:t>Download</w:t>
        </w:r>
      </w:hyperlink>
      <w:r w:rsidR="006667A7">
        <w:rPr>
          <w:noProof w:val="0"/>
        </w:rPr>
        <w:t xml:space="preserve"> the </w:t>
      </w:r>
      <w:r w:rsidR="00F121BB">
        <w:rPr>
          <w:noProof w:val="0"/>
        </w:rPr>
        <w:t>Direct Entitlement s</w:t>
      </w:r>
      <w:r w:rsidR="00127A7B">
        <w:rPr>
          <w:noProof w:val="0"/>
        </w:rPr>
        <w:t>erver’s source code.</w:t>
      </w:r>
    </w:p>
    <w:p w14:paraId="4497888F" w14:textId="11C89739" w:rsidR="00E1194A" w:rsidRPr="00E1194A" w:rsidRDefault="00127A7B" w:rsidP="00E1194A">
      <w:pPr>
        <w:pStyle w:val="ListParagraph"/>
        <w:numPr>
          <w:ilvl w:val="0"/>
          <w:numId w:val="32"/>
        </w:numPr>
        <w:rPr>
          <w:noProof w:val="0"/>
        </w:rPr>
      </w:pPr>
      <w:r>
        <w:rPr>
          <w:noProof w:val="0"/>
        </w:rPr>
        <w:t>Unzip the source code into a local directory that can be easily located.</w:t>
      </w:r>
    </w:p>
    <w:p w14:paraId="0FC7AA5D" w14:textId="7EE83AA7" w:rsidR="00C838D7" w:rsidRPr="009956CF" w:rsidRDefault="000C69FA" w:rsidP="00C838D7">
      <w:pPr>
        <w:pStyle w:val="Heading3"/>
        <w:rPr>
          <w:noProof w:val="0"/>
        </w:rPr>
      </w:pPr>
      <w:bookmarkStart w:id="3" w:name="_Installing_the_Entitlement"/>
      <w:bookmarkStart w:id="4" w:name="_Installing_the_Entitlement_1"/>
      <w:bookmarkEnd w:id="3"/>
      <w:bookmarkEnd w:id="4"/>
      <w:r>
        <w:rPr>
          <w:noProof w:val="0"/>
        </w:rPr>
        <w:t xml:space="preserve">Installing the Entitlement </w:t>
      </w:r>
      <w:r w:rsidR="000D7B83">
        <w:rPr>
          <w:noProof w:val="0"/>
        </w:rPr>
        <w:t>Database</w:t>
      </w:r>
    </w:p>
    <w:p w14:paraId="20769D17" w14:textId="07B4F181" w:rsidR="00FC1D94" w:rsidRPr="00FC1D94" w:rsidRDefault="00FC1D94" w:rsidP="00FC1D94">
      <w:pPr>
        <w:pStyle w:val="Heading4"/>
        <w:rPr>
          <w:b w:val="0"/>
          <w:noProof w:val="0"/>
        </w:rPr>
      </w:pPr>
      <w:r w:rsidRPr="00FC1D94">
        <w:rPr>
          <w:b w:val="0"/>
          <w:noProof w:val="0"/>
        </w:rPr>
        <w:t>The MySQL database must have the correct table structure, in order for the Direct Entitlement system to store and retrieve information from it.</w:t>
      </w:r>
    </w:p>
    <w:p w14:paraId="575E271E" w14:textId="520F99B1" w:rsidR="00E1194A" w:rsidRDefault="00E1194A" w:rsidP="00C838D7">
      <w:pPr>
        <w:pStyle w:val="Heading4"/>
        <w:rPr>
          <w:noProof w:val="0"/>
        </w:rPr>
      </w:pPr>
      <w:r>
        <w:rPr>
          <w:noProof w:val="0"/>
        </w:rPr>
        <w:t>Download phpMyAdmin</w:t>
      </w:r>
    </w:p>
    <w:p w14:paraId="39F5893E" w14:textId="77777777" w:rsidR="008769DE" w:rsidRDefault="008769DE" w:rsidP="008769DE">
      <w:pPr>
        <w:pStyle w:val="ListParagraph"/>
        <w:numPr>
          <w:ilvl w:val="0"/>
          <w:numId w:val="29"/>
        </w:numPr>
        <w:rPr>
          <w:noProof w:val="0"/>
        </w:rPr>
      </w:pPr>
      <w:r>
        <w:rPr>
          <w:noProof w:val="0"/>
        </w:rPr>
        <w:t xml:space="preserve">Navigate to the </w:t>
      </w:r>
      <w:hyperlink r:id="rId15" w:history="1">
        <w:r w:rsidRPr="008769DE">
          <w:rPr>
            <w:rStyle w:val="Hyperlink"/>
            <w:noProof w:val="0"/>
          </w:rPr>
          <w:t>phpMyAdmin homepage</w:t>
        </w:r>
      </w:hyperlink>
      <w:r>
        <w:rPr>
          <w:noProof w:val="0"/>
        </w:rPr>
        <w:t>.</w:t>
      </w:r>
    </w:p>
    <w:p w14:paraId="189BEC96" w14:textId="0D84D3B6" w:rsidR="008769DE" w:rsidRDefault="008769DE" w:rsidP="008769DE">
      <w:pPr>
        <w:pStyle w:val="ListParagraph"/>
        <w:numPr>
          <w:ilvl w:val="0"/>
          <w:numId w:val="29"/>
        </w:numPr>
        <w:rPr>
          <w:noProof w:val="0"/>
        </w:rPr>
      </w:pPr>
      <w:r>
        <w:rPr>
          <w:noProof w:val="0"/>
        </w:rPr>
        <w:t xml:space="preserve">Click on the “Download </w:t>
      </w:r>
      <w:proofErr w:type="spellStart"/>
      <w:r>
        <w:rPr>
          <w:noProof w:val="0"/>
        </w:rPr>
        <w:t>x.x.x</w:t>
      </w:r>
      <w:proofErr w:type="spellEnd"/>
      <w:r>
        <w:rPr>
          <w:noProof w:val="0"/>
        </w:rPr>
        <w:t>” button to download the latest version of phpMyAdmin.</w:t>
      </w:r>
      <w:r>
        <w:drawing>
          <wp:inline distT="0" distB="0" distL="0" distR="0" wp14:anchorId="5200D00A" wp14:editId="204EE3C6">
            <wp:extent cx="5934075" cy="2178685"/>
            <wp:effectExtent l="0" t="0" r="9525" b="5715"/>
            <wp:docPr id="1" name="Picture 1" descr="Macintosh HD:Users:huayang:Desktop:download_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uayang:Desktop:download_phpmyadm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178685"/>
                    </a:xfrm>
                    <a:prstGeom prst="rect">
                      <a:avLst/>
                    </a:prstGeom>
                    <a:noFill/>
                    <a:ln>
                      <a:noFill/>
                    </a:ln>
                  </pic:spPr>
                </pic:pic>
              </a:graphicData>
            </a:graphic>
          </wp:inline>
        </w:drawing>
      </w:r>
    </w:p>
    <w:p w14:paraId="3BBAAA1C" w14:textId="1B7AD8D7" w:rsidR="008769DE" w:rsidRPr="008769DE" w:rsidRDefault="00436E6C" w:rsidP="008769DE">
      <w:pPr>
        <w:pStyle w:val="ListParagraph"/>
        <w:numPr>
          <w:ilvl w:val="0"/>
          <w:numId w:val="29"/>
        </w:numPr>
        <w:rPr>
          <w:noProof w:val="0"/>
        </w:rPr>
      </w:pPr>
      <w:r>
        <w:rPr>
          <w:noProof w:val="0"/>
        </w:rPr>
        <w:t xml:space="preserve">Follow the </w:t>
      </w:r>
      <w:hyperlink r:id="rId17" w:history="1">
        <w:r w:rsidRPr="00436E6C">
          <w:rPr>
            <w:rStyle w:val="Hyperlink"/>
            <w:noProof w:val="0"/>
          </w:rPr>
          <w:t>phpMyAdmin installation guide</w:t>
        </w:r>
      </w:hyperlink>
      <w:r>
        <w:rPr>
          <w:noProof w:val="0"/>
        </w:rPr>
        <w:t>, and install the phpMyAdmin in the server that will host the direct entitlement.</w:t>
      </w:r>
    </w:p>
    <w:p w14:paraId="79DF6C60" w14:textId="77777777" w:rsidR="00C838D7" w:rsidRPr="009956CF" w:rsidRDefault="0069046B" w:rsidP="00C838D7">
      <w:pPr>
        <w:pStyle w:val="Heading4"/>
        <w:rPr>
          <w:noProof w:val="0"/>
        </w:rPr>
      </w:pPr>
      <w:r>
        <w:rPr>
          <w:noProof w:val="0"/>
        </w:rPr>
        <w:t>Access the MySQL database</w:t>
      </w:r>
    </w:p>
    <w:p w14:paraId="0B4DA0BB" w14:textId="77777777" w:rsidR="00C838D7" w:rsidRDefault="000C69FA" w:rsidP="000C69FA">
      <w:pPr>
        <w:pStyle w:val="ListParagraph"/>
        <w:numPr>
          <w:ilvl w:val="0"/>
          <w:numId w:val="29"/>
        </w:numPr>
        <w:rPr>
          <w:noProof w:val="0"/>
        </w:rPr>
      </w:pPr>
      <w:r>
        <w:rPr>
          <w:noProof w:val="0"/>
        </w:rPr>
        <w:t>Navigate to the phpMyAdmin portal from the server that will host the direct entitlement.</w:t>
      </w:r>
    </w:p>
    <w:p w14:paraId="3C1BD12B" w14:textId="77777777" w:rsidR="000C69FA" w:rsidRPr="009956CF" w:rsidRDefault="000C69FA" w:rsidP="0069046B">
      <w:pPr>
        <w:pStyle w:val="ListParagraph"/>
        <w:numPr>
          <w:ilvl w:val="0"/>
          <w:numId w:val="29"/>
        </w:numPr>
        <w:rPr>
          <w:noProof w:val="0"/>
        </w:rPr>
      </w:pPr>
      <w:r>
        <w:rPr>
          <w:noProof w:val="0"/>
        </w:rPr>
        <w:t>If prompted to log in, enter the database username and password for the server.</w:t>
      </w:r>
    </w:p>
    <w:p w14:paraId="1234310C" w14:textId="77777777" w:rsidR="00C838D7" w:rsidRPr="009956CF" w:rsidRDefault="0069046B" w:rsidP="00C838D7">
      <w:pPr>
        <w:pStyle w:val="Heading4"/>
        <w:rPr>
          <w:noProof w:val="0"/>
        </w:rPr>
      </w:pPr>
      <w:r>
        <w:rPr>
          <w:noProof w:val="0"/>
        </w:rPr>
        <w:lastRenderedPageBreak/>
        <w:t>Create a new database</w:t>
      </w:r>
    </w:p>
    <w:p w14:paraId="774A4557" w14:textId="77777777" w:rsidR="00C838D7" w:rsidRDefault="0069046B" w:rsidP="0069046B">
      <w:pPr>
        <w:pStyle w:val="ListParagraph"/>
        <w:numPr>
          <w:ilvl w:val="0"/>
          <w:numId w:val="30"/>
        </w:numPr>
        <w:rPr>
          <w:noProof w:val="0"/>
        </w:rPr>
      </w:pPr>
      <w:r>
        <w:rPr>
          <w:noProof w:val="0"/>
        </w:rPr>
        <w:t>From the home page of phpMyAdmin, click on either the “New” button located on the left sidebar or the “Database” tab located on the top navigation bar.</w:t>
      </w:r>
      <w:r w:rsidR="00D03218">
        <w:drawing>
          <wp:inline distT="0" distB="0" distL="0" distR="0" wp14:anchorId="44DBF08E" wp14:editId="44A85B2A">
            <wp:extent cx="5934075" cy="1653540"/>
            <wp:effectExtent l="0" t="0" r="9525" b="0"/>
            <wp:docPr id="3" name="Picture 3" descr="Macintosh HD:Users:huayang:Documents:Github:Direct-Entitlement-Server:images:step_2_navigate_to_create_new_databas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uayang:Documents:Github:Direct-Entitlement-Server:images:step_2_navigate_to_create_new_database_p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653540"/>
                    </a:xfrm>
                    <a:prstGeom prst="rect">
                      <a:avLst/>
                    </a:prstGeom>
                    <a:noFill/>
                    <a:ln>
                      <a:noFill/>
                    </a:ln>
                  </pic:spPr>
                </pic:pic>
              </a:graphicData>
            </a:graphic>
          </wp:inline>
        </w:drawing>
      </w:r>
    </w:p>
    <w:p w14:paraId="77530C58" w14:textId="77777777" w:rsidR="0069046B" w:rsidRDefault="0069046B" w:rsidP="0069046B">
      <w:pPr>
        <w:pStyle w:val="ListParagraph"/>
        <w:numPr>
          <w:ilvl w:val="0"/>
          <w:numId w:val="30"/>
        </w:numPr>
        <w:rPr>
          <w:noProof w:val="0"/>
        </w:rPr>
      </w:pPr>
      <w:r>
        <w:rPr>
          <w:noProof w:val="0"/>
        </w:rPr>
        <w:t xml:space="preserve">On the database page, enter </w:t>
      </w:r>
      <w:r w:rsidR="00D03218">
        <w:rPr>
          <w:noProof w:val="0"/>
        </w:rPr>
        <w:t>a</w:t>
      </w:r>
      <w:r>
        <w:rPr>
          <w:noProof w:val="0"/>
        </w:rPr>
        <w:t xml:space="preserve"> new database name (preferably “</w:t>
      </w:r>
      <w:proofErr w:type="spellStart"/>
      <w:r>
        <w:rPr>
          <w:noProof w:val="0"/>
        </w:rPr>
        <w:t>entitlement_admin</w:t>
      </w:r>
      <w:proofErr w:type="spellEnd"/>
      <w:r>
        <w:rPr>
          <w:noProof w:val="0"/>
        </w:rPr>
        <w:t>”) in the “Create database” field.</w:t>
      </w:r>
      <w:r w:rsidR="00D03218">
        <w:drawing>
          <wp:inline distT="0" distB="0" distL="0" distR="0" wp14:anchorId="09BE4376" wp14:editId="632EBA3E">
            <wp:extent cx="5943600" cy="2256790"/>
            <wp:effectExtent l="0" t="0" r="0" b="3810"/>
            <wp:docPr id="4" name="Picture 4" descr="Macintosh HD:Users:huayang:Documents:Github:Direct-Entitlement-Server:images:step_3_enter_new_database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uayang:Documents:Github:Direct-Entitlement-Server:images:step_3_enter_new_database_na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480D81FB" w14:textId="77777777" w:rsidR="00D03218" w:rsidRDefault="00D03218" w:rsidP="0069046B">
      <w:pPr>
        <w:pStyle w:val="ListParagraph"/>
        <w:numPr>
          <w:ilvl w:val="0"/>
          <w:numId w:val="30"/>
        </w:numPr>
        <w:rPr>
          <w:noProof w:val="0"/>
        </w:rPr>
      </w:pPr>
      <w:r>
        <w:rPr>
          <w:noProof w:val="0"/>
        </w:rPr>
        <w:t>Click the “Create”</w:t>
      </w:r>
      <w:r>
        <w:t xml:space="preserve"> button to generate a new database with the input name.</w:t>
      </w:r>
      <w:r>
        <w:drawing>
          <wp:inline distT="0" distB="0" distL="0" distR="0" wp14:anchorId="12ABB517" wp14:editId="604F01A7">
            <wp:extent cx="5934075" cy="2120900"/>
            <wp:effectExtent l="0" t="0" r="9525" b="12700"/>
            <wp:docPr id="5" name="Picture 5" descr="Macintosh HD:Users:huayang:Documents:Github:Direct-Entitlement-Server:images:step_4_create_new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uayang:Documents:Github:Direct-Entitlement-Server:images:step_4_create_new_datab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120900"/>
                    </a:xfrm>
                    <a:prstGeom prst="rect">
                      <a:avLst/>
                    </a:prstGeom>
                    <a:noFill/>
                    <a:ln>
                      <a:noFill/>
                    </a:ln>
                  </pic:spPr>
                </pic:pic>
              </a:graphicData>
            </a:graphic>
          </wp:inline>
        </w:drawing>
      </w:r>
    </w:p>
    <w:p w14:paraId="49405752" w14:textId="77777777" w:rsidR="0069046B" w:rsidRPr="009956CF" w:rsidRDefault="00D03218" w:rsidP="0069046B">
      <w:pPr>
        <w:pStyle w:val="Heading4"/>
        <w:rPr>
          <w:noProof w:val="0"/>
        </w:rPr>
      </w:pPr>
      <w:r>
        <w:rPr>
          <w:noProof w:val="0"/>
        </w:rPr>
        <w:lastRenderedPageBreak/>
        <w:t>Upload the pre-defined database structure</w:t>
      </w:r>
    </w:p>
    <w:p w14:paraId="4462B629" w14:textId="77777777" w:rsidR="0069046B" w:rsidRDefault="00D03218" w:rsidP="00D03218">
      <w:pPr>
        <w:pStyle w:val="ListParagraph"/>
        <w:numPr>
          <w:ilvl w:val="0"/>
          <w:numId w:val="31"/>
        </w:numPr>
        <w:rPr>
          <w:noProof w:val="0"/>
        </w:rPr>
      </w:pPr>
      <w:r>
        <w:rPr>
          <w:noProof w:val="0"/>
        </w:rPr>
        <w:t>After successfully creating the database, click on the database “</w:t>
      </w:r>
      <w:proofErr w:type="spellStart"/>
      <w:r>
        <w:rPr>
          <w:noProof w:val="0"/>
        </w:rPr>
        <w:t>entitlement_admin</w:t>
      </w:r>
      <w:proofErr w:type="spellEnd"/>
      <w:r>
        <w:rPr>
          <w:noProof w:val="0"/>
        </w:rPr>
        <w:t xml:space="preserve">” (or the </w:t>
      </w:r>
      <w:r w:rsidR="00127A7B">
        <w:rPr>
          <w:noProof w:val="0"/>
        </w:rPr>
        <w:t>desired database name from above</w:t>
      </w:r>
      <w:r>
        <w:rPr>
          <w:noProof w:val="0"/>
        </w:rPr>
        <w:t>) from the list.</w:t>
      </w:r>
      <w:r>
        <w:drawing>
          <wp:inline distT="0" distB="0" distL="0" distR="0" wp14:anchorId="51FF5CC0" wp14:editId="4C961FF8">
            <wp:extent cx="5934075" cy="2393315"/>
            <wp:effectExtent l="0" t="0" r="9525" b="0"/>
            <wp:docPr id="6" name="Picture 6" descr="Macintosh HD:Users:huayang:Documents:Github:Direct-Entitlement-Server:images:step_5_select_the_new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uayang:Documents:Github:Direct-Entitlement-Server:images:step_5_select_the_new_datab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393315"/>
                    </a:xfrm>
                    <a:prstGeom prst="rect">
                      <a:avLst/>
                    </a:prstGeom>
                    <a:noFill/>
                    <a:ln>
                      <a:noFill/>
                    </a:ln>
                  </pic:spPr>
                </pic:pic>
              </a:graphicData>
            </a:graphic>
          </wp:inline>
        </w:drawing>
      </w:r>
    </w:p>
    <w:p w14:paraId="19F326C7" w14:textId="77777777" w:rsidR="00D03218" w:rsidRDefault="006667A7" w:rsidP="00D03218">
      <w:pPr>
        <w:pStyle w:val="ListParagraph"/>
        <w:numPr>
          <w:ilvl w:val="0"/>
          <w:numId w:val="31"/>
        </w:numPr>
        <w:rPr>
          <w:noProof w:val="0"/>
        </w:rPr>
      </w:pPr>
      <w:r>
        <w:rPr>
          <w:noProof w:val="0"/>
        </w:rPr>
        <w:t>From the “</w:t>
      </w:r>
      <w:proofErr w:type="spellStart"/>
      <w:r>
        <w:rPr>
          <w:noProof w:val="0"/>
        </w:rPr>
        <w:t>entitlement_admin</w:t>
      </w:r>
      <w:proofErr w:type="spellEnd"/>
      <w:r>
        <w:rPr>
          <w:noProof w:val="0"/>
        </w:rPr>
        <w:t>” database page, click the “Import” tab located on the top navigation bar.</w:t>
      </w:r>
      <w:r>
        <w:drawing>
          <wp:inline distT="0" distB="0" distL="0" distR="0" wp14:anchorId="36554E5A" wp14:editId="01ABA3B2">
            <wp:extent cx="5934075" cy="1303655"/>
            <wp:effectExtent l="0" t="0" r="9525" b="0"/>
            <wp:docPr id="7" name="Picture 7" descr="Macintosh HD:Users:huayang:Documents:Github:Direct-Entitlement-Server:images:step_6_navigate_to_import_databas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uayang:Documents:Github:Direct-Entitlement-Server:images:step_6_navigate_to_import_database_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1303655"/>
                    </a:xfrm>
                    <a:prstGeom prst="rect">
                      <a:avLst/>
                    </a:prstGeom>
                    <a:noFill/>
                    <a:ln>
                      <a:noFill/>
                    </a:ln>
                  </pic:spPr>
                </pic:pic>
              </a:graphicData>
            </a:graphic>
          </wp:inline>
        </w:drawing>
      </w:r>
    </w:p>
    <w:p w14:paraId="202358A4" w14:textId="77777777" w:rsidR="006667A7" w:rsidRDefault="006667A7" w:rsidP="00D03218">
      <w:pPr>
        <w:pStyle w:val="ListParagraph"/>
        <w:numPr>
          <w:ilvl w:val="0"/>
          <w:numId w:val="31"/>
        </w:numPr>
        <w:rPr>
          <w:noProof w:val="0"/>
        </w:rPr>
      </w:pPr>
      <w:r>
        <w:rPr>
          <w:noProof w:val="0"/>
        </w:rPr>
        <w:t>Click the “Choose File” option to open the browser window.</w:t>
      </w:r>
      <w:r>
        <w:drawing>
          <wp:inline distT="0" distB="0" distL="0" distR="0" wp14:anchorId="30B3A4B4" wp14:editId="76C25A57">
            <wp:extent cx="5943600" cy="1449705"/>
            <wp:effectExtent l="0" t="0" r="0" b="0"/>
            <wp:docPr id="8" name="Picture 8" descr="Macintosh HD:Users:huayang:Documents:Github:Direct-Entitlement-Server:images:step_7_choose_existing_database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uayang:Documents:Github:Direct-Entitlement-Server:images:step_7_choose_existing_database_f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49705"/>
                    </a:xfrm>
                    <a:prstGeom prst="rect">
                      <a:avLst/>
                    </a:prstGeom>
                    <a:noFill/>
                    <a:ln>
                      <a:noFill/>
                    </a:ln>
                  </pic:spPr>
                </pic:pic>
              </a:graphicData>
            </a:graphic>
          </wp:inline>
        </w:drawing>
      </w:r>
    </w:p>
    <w:p w14:paraId="070C55D6" w14:textId="63E8CED6" w:rsidR="006667A7" w:rsidRDefault="006667A7" w:rsidP="00D03218">
      <w:pPr>
        <w:pStyle w:val="ListParagraph"/>
        <w:numPr>
          <w:ilvl w:val="0"/>
          <w:numId w:val="31"/>
        </w:numPr>
        <w:rPr>
          <w:noProof w:val="0"/>
        </w:rPr>
      </w:pPr>
      <w:r>
        <w:rPr>
          <w:noProof w:val="0"/>
        </w:rPr>
        <w:lastRenderedPageBreak/>
        <w:t>From the browser window, navigate to the downloaded entitlement server folder, and select the pre-defined database file named “</w:t>
      </w:r>
      <w:proofErr w:type="spellStart"/>
      <w:r>
        <w:rPr>
          <w:noProof w:val="0"/>
        </w:rPr>
        <w:t>entitlement_admin.sql</w:t>
      </w:r>
      <w:proofErr w:type="spellEnd"/>
      <w:r>
        <w:rPr>
          <w:noProof w:val="0"/>
        </w:rPr>
        <w:t>”.</w:t>
      </w:r>
      <w:r w:rsidR="00EE5ECC">
        <w:drawing>
          <wp:inline distT="0" distB="0" distL="0" distR="0" wp14:anchorId="2A51FA5A" wp14:editId="529501C0">
            <wp:extent cx="5934075" cy="2237105"/>
            <wp:effectExtent l="0" t="0" r="9525" b="0"/>
            <wp:docPr id="2" name="Picture 2" descr="Macintosh HD:Users:huayang:Desktop:step_8_select_the_existing_database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uayang:Desktop:step_8_select_the_existing_database_f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237105"/>
                    </a:xfrm>
                    <a:prstGeom prst="rect">
                      <a:avLst/>
                    </a:prstGeom>
                    <a:noFill/>
                    <a:ln>
                      <a:noFill/>
                    </a:ln>
                  </pic:spPr>
                </pic:pic>
              </a:graphicData>
            </a:graphic>
          </wp:inline>
        </w:drawing>
      </w:r>
    </w:p>
    <w:p w14:paraId="7F45A670" w14:textId="77777777" w:rsidR="006667A7" w:rsidRDefault="006667A7" w:rsidP="00D03218">
      <w:pPr>
        <w:pStyle w:val="ListParagraph"/>
        <w:numPr>
          <w:ilvl w:val="0"/>
          <w:numId w:val="31"/>
        </w:numPr>
        <w:rPr>
          <w:noProof w:val="0"/>
        </w:rPr>
      </w:pPr>
      <w:r>
        <w:rPr>
          <w:noProof w:val="0"/>
        </w:rPr>
        <w:t>Click the “Go” button to upload the selected database.</w:t>
      </w:r>
      <w:r>
        <w:drawing>
          <wp:inline distT="0" distB="0" distL="0" distR="0" wp14:anchorId="696E512E" wp14:editId="482D378A">
            <wp:extent cx="5943600" cy="3540760"/>
            <wp:effectExtent l="0" t="0" r="0" b="0"/>
            <wp:docPr id="10" name="Picture 10" descr="Macintosh HD:Users:huayang:Documents:Github:Direct-Entitlement-Server:images:step_9_upload_the_existing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uayang:Documents:Github:Direct-Entitlement-Server:images:step_9_upload_the_existing_datab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14:paraId="2E0F23A1" w14:textId="77777777" w:rsidR="006667A7" w:rsidRDefault="006667A7" w:rsidP="00D03218">
      <w:pPr>
        <w:pStyle w:val="ListParagraph"/>
        <w:numPr>
          <w:ilvl w:val="0"/>
          <w:numId w:val="31"/>
        </w:numPr>
        <w:rPr>
          <w:noProof w:val="0"/>
        </w:rPr>
      </w:pPr>
      <w:r>
        <w:rPr>
          <w:noProof w:val="0"/>
        </w:rPr>
        <w:lastRenderedPageBreak/>
        <w:t>If the upload was successful, there will be a message similar to the following: “Import has been successfully finished.”</w:t>
      </w:r>
      <w:r>
        <w:drawing>
          <wp:inline distT="0" distB="0" distL="0" distR="0" wp14:anchorId="09B87D35" wp14:editId="05A80617">
            <wp:extent cx="5943600" cy="2869565"/>
            <wp:effectExtent l="0" t="0" r="0" b="635"/>
            <wp:docPr id="11" name="Picture 11" descr="Macintosh HD:Users:huayang:Documents:Github:Direct-Entitlement-Server:images:step_10_verify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uayang:Documents:Github:Direct-Entitlement-Server:images:step_10_verify_databa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65770FC5" w14:textId="658CCD62" w:rsidR="00C838D7" w:rsidRPr="009956CF" w:rsidRDefault="007A1106" w:rsidP="007A1106">
      <w:pPr>
        <w:pStyle w:val="Heading3"/>
        <w:rPr>
          <w:noProof w:val="0"/>
        </w:rPr>
      </w:pPr>
      <w:bookmarkStart w:id="5" w:name="_Configuring_the_Source"/>
      <w:bookmarkEnd w:id="5"/>
      <w:r>
        <w:rPr>
          <w:noProof w:val="0"/>
        </w:rPr>
        <w:t>Configuring the Source Code</w:t>
      </w:r>
    </w:p>
    <w:p w14:paraId="603E4149" w14:textId="435EB93F" w:rsidR="00181AA8" w:rsidRPr="00FC1D94" w:rsidRDefault="007A138A" w:rsidP="00181AA8">
      <w:pPr>
        <w:pStyle w:val="Heading4"/>
        <w:rPr>
          <w:b w:val="0"/>
          <w:noProof w:val="0"/>
        </w:rPr>
      </w:pPr>
      <w:r w:rsidRPr="00FC1D94">
        <w:rPr>
          <w:b w:val="0"/>
          <w:noProof w:val="0"/>
        </w:rPr>
        <w:t xml:space="preserve">Some of the source </w:t>
      </w:r>
      <w:r w:rsidR="00A4360B" w:rsidRPr="00FC1D94">
        <w:rPr>
          <w:b w:val="0"/>
          <w:noProof w:val="0"/>
        </w:rPr>
        <w:t>codes have</w:t>
      </w:r>
      <w:r w:rsidRPr="00FC1D94">
        <w:rPr>
          <w:b w:val="0"/>
          <w:noProof w:val="0"/>
        </w:rPr>
        <w:t xml:space="preserve"> to be modified manually, in order for the </w:t>
      </w:r>
      <w:r w:rsidR="00181AA8" w:rsidRPr="00FC1D94">
        <w:rPr>
          <w:b w:val="0"/>
          <w:noProof w:val="0"/>
        </w:rPr>
        <w:t>Direct Entitlement System to communicate with the MySQL database and the Digital Publishing Suite.</w:t>
      </w:r>
    </w:p>
    <w:p w14:paraId="23A4DB8C" w14:textId="56EFD68C" w:rsidR="00C838D7" w:rsidRPr="009956CF" w:rsidRDefault="00150D8D" w:rsidP="00C838D7">
      <w:pPr>
        <w:pStyle w:val="Heading4"/>
        <w:rPr>
          <w:noProof w:val="0"/>
        </w:rPr>
      </w:pPr>
      <w:r>
        <w:rPr>
          <w:noProof w:val="0"/>
        </w:rPr>
        <w:t>Update</w:t>
      </w:r>
      <w:r w:rsidR="00622DB1">
        <w:rPr>
          <w:noProof w:val="0"/>
        </w:rPr>
        <w:t xml:space="preserve"> the MySQL Settings</w:t>
      </w:r>
    </w:p>
    <w:p w14:paraId="068761AE" w14:textId="6269B1B2" w:rsidR="00C838D7" w:rsidRDefault="007A1106" w:rsidP="007A1106">
      <w:pPr>
        <w:pStyle w:val="ListParagraph"/>
        <w:numPr>
          <w:ilvl w:val="0"/>
          <w:numId w:val="33"/>
        </w:numPr>
        <w:rPr>
          <w:noProof w:val="0"/>
        </w:rPr>
      </w:pPr>
      <w:r>
        <w:rPr>
          <w:noProof w:val="0"/>
        </w:rPr>
        <w:t>Navigate to the Direct Entitlement server’s source code folder.</w:t>
      </w:r>
    </w:p>
    <w:p w14:paraId="0BD2E0EB" w14:textId="0D657216" w:rsidR="007A1106" w:rsidRDefault="007A1106" w:rsidP="007A1106">
      <w:pPr>
        <w:pStyle w:val="ListParagraph"/>
        <w:numPr>
          <w:ilvl w:val="0"/>
          <w:numId w:val="33"/>
        </w:numPr>
        <w:rPr>
          <w:noProof w:val="0"/>
        </w:rPr>
      </w:pPr>
      <w:r>
        <w:rPr>
          <w:noProof w:val="0"/>
        </w:rPr>
        <w:t>Open the “</w:t>
      </w:r>
      <w:proofErr w:type="spellStart"/>
      <w:r>
        <w:rPr>
          <w:noProof w:val="0"/>
        </w:rPr>
        <w:t>settings.php</w:t>
      </w:r>
      <w:proofErr w:type="spellEnd"/>
      <w:r>
        <w:rPr>
          <w:noProof w:val="0"/>
        </w:rPr>
        <w:t>” file with a text editor, located in the following directory: “Source-Code/php/</w:t>
      </w:r>
      <w:proofErr w:type="spellStart"/>
      <w:r>
        <w:rPr>
          <w:noProof w:val="0"/>
        </w:rPr>
        <w:t>settings.php</w:t>
      </w:r>
      <w:proofErr w:type="spellEnd"/>
      <w:r>
        <w:rPr>
          <w:noProof w:val="0"/>
        </w:rPr>
        <w:t>”.</w:t>
      </w:r>
    </w:p>
    <w:p w14:paraId="5DB4834B" w14:textId="45F26547" w:rsidR="007A1106" w:rsidRDefault="007A1106" w:rsidP="007A1106">
      <w:pPr>
        <w:pStyle w:val="ListParagraph"/>
        <w:numPr>
          <w:ilvl w:val="0"/>
          <w:numId w:val="33"/>
        </w:numPr>
        <w:rPr>
          <w:noProof w:val="0"/>
        </w:rPr>
      </w:pPr>
      <w:r>
        <w:rPr>
          <w:noProof w:val="0"/>
        </w:rPr>
        <w:t>Update the values for the following parameters:</w:t>
      </w:r>
    </w:p>
    <w:p w14:paraId="07D65E75" w14:textId="28D8FD24" w:rsidR="007A1106" w:rsidRDefault="007A1106" w:rsidP="007A1106">
      <w:pPr>
        <w:pStyle w:val="ListParagraph"/>
        <w:numPr>
          <w:ilvl w:val="1"/>
          <w:numId w:val="33"/>
        </w:numPr>
        <w:rPr>
          <w:noProof w:val="0"/>
        </w:rPr>
      </w:pPr>
      <w:r>
        <w:rPr>
          <w:noProof w:val="0"/>
        </w:rPr>
        <w:t>$</w:t>
      </w:r>
      <w:proofErr w:type="spellStart"/>
      <w:proofErr w:type="gramStart"/>
      <w:r>
        <w:rPr>
          <w:noProof w:val="0"/>
        </w:rPr>
        <w:t>db</w:t>
      </w:r>
      <w:proofErr w:type="gramEnd"/>
      <w:r>
        <w:rPr>
          <w:noProof w:val="0"/>
        </w:rPr>
        <w:t>_host</w:t>
      </w:r>
      <w:proofErr w:type="spellEnd"/>
    </w:p>
    <w:p w14:paraId="27531EC9" w14:textId="3AD0DC3D" w:rsidR="000D7B83" w:rsidRDefault="000D7B83" w:rsidP="000D7B83">
      <w:pPr>
        <w:pStyle w:val="ListParagraph"/>
        <w:numPr>
          <w:ilvl w:val="2"/>
          <w:numId w:val="33"/>
        </w:numPr>
        <w:rPr>
          <w:noProof w:val="0"/>
        </w:rPr>
      </w:pPr>
      <w:r>
        <w:rPr>
          <w:noProof w:val="0"/>
        </w:rPr>
        <w:t>Enter the MySQL host name</w:t>
      </w:r>
    </w:p>
    <w:p w14:paraId="7F242629" w14:textId="292A2DB9" w:rsidR="007A1106" w:rsidRDefault="007A1106" w:rsidP="007A1106">
      <w:pPr>
        <w:pStyle w:val="ListParagraph"/>
        <w:numPr>
          <w:ilvl w:val="1"/>
          <w:numId w:val="33"/>
        </w:numPr>
        <w:rPr>
          <w:noProof w:val="0"/>
        </w:rPr>
      </w:pPr>
      <w:r>
        <w:rPr>
          <w:noProof w:val="0"/>
        </w:rPr>
        <w:t>$</w:t>
      </w:r>
      <w:proofErr w:type="spellStart"/>
      <w:proofErr w:type="gramStart"/>
      <w:r>
        <w:rPr>
          <w:noProof w:val="0"/>
        </w:rPr>
        <w:t>db</w:t>
      </w:r>
      <w:proofErr w:type="gramEnd"/>
      <w:r>
        <w:rPr>
          <w:noProof w:val="0"/>
        </w:rPr>
        <w:t>_user</w:t>
      </w:r>
      <w:proofErr w:type="spellEnd"/>
    </w:p>
    <w:p w14:paraId="6F80219E" w14:textId="21968AAF" w:rsidR="000D7B83" w:rsidRDefault="000D7B83" w:rsidP="000D7B83">
      <w:pPr>
        <w:pStyle w:val="ListParagraph"/>
        <w:numPr>
          <w:ilvl w:val="2"/>
          <w:numId w:val="33"/>
        </w:numPr>
        <w:rPr>
          <w:noProof w:val="0"/>
        </w:rPr>
      </w:pPr>
      <w:r>
        <w:rPr>
          <w:noProof w:val="0"/>
        </w:rPr>
        <w:t>Enter the MySQL database username</w:t>
      </w:r>
    </w:p>
    <w:p w14:paraId="27740680" w14:textId="065EE0C3" w:rsidR="007A1106" w:rsidRDefault="007A1106" w:rsidP="007A1106">
      <w:pPr>
        <w:pStyle w:val="ListParagraph"/>
        <w:numPr>
          <w:ilvl w:val="1"/>
          <w:numId w:val="33"/>
        </w:numPr>
        <w:rPr>
          <w:noProof w:val="0"/>
        </w:rPr>
      </w:pPr>
      <w:r>
        <w:rPr>
          <w:noProof w:val="0"/>
        </w:rPr>
        <w:t>$</w:t>
      </w:r>
      <w:proofErr w:type="spellStart"/>
      <w:proofErr w:type="gramStart"/>
      <w:r>
        <w:rPr>
          <w:noProof w:val="0"/>
        </w:rPr>
        <w:t>db</w:t>
      </w:r>
      <w:proofErr w:type="gramEnd"/>
      <w:r>
        <w:rPr>
          <w:noProof w:val="0"/>
        </w:rPr>
        <w:t>_password</w:t>
      </w:r>
      <w:proofErr w:type="spellEnd"/>
    </w:p>
    <w:p w14:paraId="123CA21E" w14:textId="3B24027C" w:rsidR="000D7B83" w:rsidRDefault="000D7B83" w:rsidP="000D7B83">
      <w:pPr>
        <w:pStyle w:val="ListParagraph"/>
        <w:numPr>
          <w:ilvl w:val="2"/>
          <w:numId w:val="33"/>
        </w:numPr>
        <w:rPr>
          <w:noProof w:val="0"/>
        </w:rPr>
      </w:pPr>
      <w:r>
        <w:rPr>
          <w:noProof w:val="0"/>
        </w:rPr>
        <w:t>Enter the MySQL database password</w:t>
      </w:r>
    </w:p>
    <w:p w14:paraId="5228E826" w14:textId="5BC6ED4A" w:rsidR="007A1106" w:rsidRDefault="007A1106" w:rsidP="007A1106">
      <w:pPr>
        <w:pStyle w:val="ListParagraph"/>
        <w:numPr>
          <w:ilvl w:val="1"/>
          <w:numId w:val="33"/>
        </w:numPr>
        <w:rPr>
          <w:noProof w:val="0"/>
        </w:rPr>
      </w:pPr>
      <w:r>
        <w:rPr>
          <w:noProof w:val="0"/>
        </w:rPr>
        <w:t>$</w:t>
      </w:r>
      <w:proofErr w:type="spellStart"/>
      <w:proofErr w:type="gramStart"/>
      <w:r>
        <w:rPr>
          <w:noProof w:val="0"/>
        </w:rPr>
        <w:t>db</w:t>
      </w:r>
      <w:proofErr w:type="gramEnd"/>
      <w:r>
        <w:rPr>
          <w:noProof w:val="0"/>
        </w:rPr>
        <w:t>_name</w:t>
      </w:r>
      <w:proofErr w:type="spellEnd"/>
    </w:p>
    <w:p w14:paraId="00E13BFC" w14:textId="4D4D54A7" w:rsidR="007A1106" w:rsidRDefault="000D7B83" w:rsidP="000D7B83">
      <w:pPr>
        <w:pStyle w:val="ListParagraph"/>
        <w:numPr>
          <w:ilvl w:val="2"/>
          <w:numId w:val="33"/>
        </w:numPr>
        <w:rPr>
          <w:noProof w:val="0"/>
        </w:rPr>
      </w:pPr>
      <w:r>
        <w:rPr>
          <w:noProof w:val="0"/>
        </w:rPr>
        <w:t>Enter the name of the MySQL database created previously (default is “</w:t>
      </w:r>
      <w:proofErr w:type="spellStart"/>
      <w:r>
        <w:rPr>
          <w:noProof w:val="0"/>
        </w:rPr>
        <w:t>entitlement_admin</w:t>
      </w:r>
      <w:proofErr w:type="spellEnd"/>
      <w:r>
        <w:rPr>
          <w:noProof w:val="0"/>
        </w:rPr>
        <w:t>”).</w:t>
      </w:r>
    </w:p>
    <w:p w14:paraId="24601E79" w14:textId="658F6139" w:rsidR="00622DB1" w:rsidRDefault="00622DB1" w:rsidP="00622DB1">
      <w:pPr>
        <w:pStyle w:val="Heading4"/>
        <w:rPr>
          <w:ins w:id="6" w:author="Hua Yang" w:date="2015-02-24T14:08:00Z"/>
          <w:noProof w:val="0"/>
        </w:rPr>
      </w:pPr>
      <w:r>
        <w:rPr>
          <w:noProof w:val="0"/>
        </w:rPr>
        <w:lastRenderedPageBreak/>
        <w:t>Update the Integrator ID</w:t>
      </w:r>
    </w:p>
    <w:p w14:paraId="2B5854DD" w14:textId="40DF922A" w:rsidR="00D76FC4" w:rsidRPr="00D76FC4" w:rsidRDefault="00640C06" w:rsidP="00D76FC4">
      <w:pPr>
        <w:pStyle w:val="Heading4"/>
        <w:rPr>
          <w:b w:val="0"/>
          <w:noProof w:val="0"/>
          <w:rPrChange w:id="7" w:author="Hua Yang" w:date="2015-02-24T14:08:00Z">
            <w:rPr>
              <w:noProof w:val="0"/>
            </w:rPr>
          </w:rPrChange>
        </w:rPr>
      </w:pPr>
      <w:ins w:id="8" w:author="Hua Yang" w:date="2015-02-24T14:54:00Z">
        <w:r>
          <w:rPr>
            <w:b w:val="0"/>
            <w:noProof w:val="0"/>
          </w:rPr>
          <w:t>The integrator ID can be obtained from an Adobe representative. Th</w:t>
        </w:r>
      </w:ins>
      <w:ins w:id="9" w:author="Hua Yang" w:date="2015-02-24T14:57:00Z">
        <w:r>
          <w:rPr>
            <w:b w:val="0"/>
            <w:noProof w:val="0"/>
          </w:rPr>
          <w:t xml:space="preserve">e integrator </w:t>
        </w:r>
      </w:ins>
      <w:ins w:id="10" w:author="Hua Yang" w:date="2015-02-24T14:54:00Z">
        <w:r>
          <w:rPr>
            <w:b w:val="0"/>
            <w:noProof w:val="0"/>
          </w:rPr>
          <w:t xml:space="preserve">ID is </w:t>
        </w:r>
      </w:ins>
      <w:ins w:id="11" w:author="Hua Yang" w:date="2015-02-24T14:59:00Z">
        <w:r>
          <w:rPr>
            <w:b w:val="0"/>
            <w:noProof w:val="0"/>
          </w:rPr>
          <w:t>invoked</w:t>
        </w:r>
      </w:ins>
      <w:ins w:id="12" w:author="Hua Yang" w:date="2015-02-24T14:57:00Z">
        <w:r>
          <w:rPr>
            <w:b w:val="0"/>
            <w:noProof w:val="0"/>
          </w:rPr>
          <w:t xml:space="preserve"> by the DPS app to validate </w:t>
        </w:r>
      </w:ins>
      <w:ins w:id="13" w:author="Hua Yang" w:date="2015-02-24T14:59:00Z">
        <w:r>
          <w:rPr>
            <w:b w:val="0"/>
            <w:noProof w:val="0"/>
          </w:rPr>
          <w:t>during</w:t>
        </w:r>
      </w:ins>
      <w:ins w:id="14" w:author="Hua Yang" w:date="2015-02-24T14:57:00Z">
        <w:r>
          <w:rPr>
            <w:b w:val="0"/>
            <w:noProof w:val="0"/>
          </w:rPr>
          <w:t xml:space="preserve"> attempts to download entitled (paid) folio</w:t>
        </w:r>
      </w:ins>
      <w:ins w:id="15" w:author="Hua Yang" w:date="2015-02-24T14:58:00Z">
        <w:r>
          <w:rPr>
            <w:b w:val="0"/>
            <w:noProof w:val="0"/>
          </w:rPr>
          <w:t>s</w:t>
        </w:r>
      </w:ins>
      <w:ins w:id="16" w:author="Hua Yang" w:date="2015-02-24T14:57:00Z">
        <w:r>
          <w:rPr>
            <w:b w:val="0"/>
            <w:noProof w:val="0"/>
          </w:rPr>
          <w:t>.</w:t>
        </w:r>
      </w:ins>
    </w:p>
    <w:p w14:paraId="167DDAC1" w14:textId="77777777" w:rsidR="00622DB1" w:rsidRDefault="00622DB1" w:rsidP="00622DB1">
      <w:pPr>
        <w:pStyle w:val="ListParagraph"/>
        <w:numPr>
          <w:ilvl w:val="0"/>
          <w:numId w:val="36"/>
        </w:numPr>
        <w:rPr>
          <w:noProof w:val="0"/>
        </w:rPr>
      </w:pPr>
      <w:r>
        <w:rPr>
          <w:noProof w:val="0"/>
        </w:rPr>
        <w:t>Navigate to the Direct Entitlement server’s source code folder.</w:t>
      </w:r>
    </w:p>
    <w:p w14:paraId="4A06ACA0" w14:textId="1579FC72" w:rsidR="00260611" w:rsidRDefault="00DE2130" w:rsidP="00A4360B">
      <w:pPr>
        <w:pStyle w:val="ListParagraph"/>
        <w:numPr>
          <w:ilvl w:val="0"/>
          <w:numId w:val="36"/>
        </w:numPr>
        <w:rPr>
          <w:noProof w:val="0"/>
        </w:rPr>
      </w:pPr>
      <w:r>
        <w:rPr>
          <w:noProof w:val="0"/>
        </w:rPr>
        <w:t>Open the “index.html” file with</w:t>
      </w:r>
      <w:r w:rsidR="007B336A">
        <w:rPr>
          <w:noProof w:val="0"/>
        </w:rPr>
        <w:t xml:space="preserve"> a text editor, locate the following value</w:t>
      </w:r>
      <w:r w:rsidR="00260611">
        <w:rPr>
          <w:noProof w:val="0"/>
        </w:rPr>
        <w:t>:</w:t>
      </w:r>
      <w:r w:rsidR="00A4360B">
        <w:rPr>
          <w:noProof w:val="0"/>
        </w:rPr>
        <w:t xml:space="preserve"> </w:t>
      </w:r>
      <w:r w:rsidR="00260611" w:rsidRPr="00260611">
        <w:rPr>
          <w:noProof w:val="0"/>
        </w:rPr>
        <w:t>value="</w:t>
      </w:r>
      <w:proofErr w:type="spellStart"/>
      <w:r w:rsidR="00260611" w:rsidRPr="00260611">
        <w:rPr>
          <w:noProof w:val="0"/>
        </w:rPr>
        <w:t>dps_entitlement_poc</w:t>
      </w:r>
      <w:proofErr w:type="spellEnd"/>
      <w:r w:rsidR="00260611" w:rsidRPr="00260611">
        <w:rPr>
          <w:noProof w:val="0"/>
        </w:rPr>
        <w:t>"</w:t>
      </w:r>
      <w:r w:rsidR="00A4360B">
        <w:rPr>
          <w:noProof w:val="0"/>
        </w:rPr>
        <w:t xml:space="preserve"> (line 89)</w:t>
      </w:r>
    </w:p>
    <w:p w14:paraId="1D117860" w14:textId="5336CE43" w:rsidR="005E01D2" w:rsidRDefault="005E01D2" w:rsidP="00A4360B">
      <w:pPr>
        <w:pStyle w:val="ListParagraph"/>
        <w:numPr>
          <w:ilvl w:val="1"/>
          <w:numId w:val="36"/>
        </w:numPr>
        <w:rPr>
          <w:noProof w:val="0"/>
        </w:rPr>
      </w:pPr>
      <w:r>
        <w:rPr>
          <w:noProof w:val="0"/>
        </w:rPr>
        <w:t>Update “</w:t>
      </w:r>
      <w:proofErr w:type="spellStart"/>
      <w:r w:rsidRPr="00260611">
        <w:rPr>
          <w:noProof w:val="0"/>
        </w:rPr>
        <w:t>dps_entitlement_poc</w:t>
      </w:r>
      <w:proofErr w:type="spellEnd"/>
      <w:r>
        <w:rPr>
          <w:noProof w:val="0"/>
        </w:rPr>
        <w:t xml:space="preserve">” to your own </w:t>
      </w:r>
      <w:ins w:id="17" w:author="Hua Yang" w:date="2015-02-24T15:04:00Z">
        <w:r w:rsidR="00EF35AC">
          <w:rPr>
            <w:noProof w:val="0"/>
          </w:rPr>
          <w:t>i</w:t>
        </w:r>
      </w:ins>
      <w:del w:id="18" w:author="Hua Yang" w:date="2015-02-24T15:04:00Z">
        <w:r w:rsidDel="00EF35AC">
          <w:rPr>
            <w:noProof w:val="0"/>
          </w:rPr>
          <w:delText>I</w:delText>
        </w:r>
      </w:del>
      <w:r>
        <w:rPr>
          <w:noProof w:val="0"/>
        </w:rPr>
        <w:t>ntegrator ID</w:t>
      </w:r>
    </w:p>
    <w:p w14:paraId="505EEA35" w14:textId="7893B83A" w:rsidR="00D76FC4" w:rsidRDefault="00110094" w:rsidP="00D76FC4">
      <w:pPr>
        <w:pStyle w:val="ListParagraph"/>
        <w:numPr>
          <w:ilvl w:val="0"/>
          <w:numId w:val="36"/>
        </w:numPr>
        <w:rPr>
          <w:ins w:id="19" w:author="Hua Yang" w:date="2015-02-24T14:48:00Z"/>
          <w:noProof w:val="0"/>
        </w:rPr>
      </w:pPr>
      <w:r>
        <w:rPr>
          <w:noProof w:val="0"/>
        </w:rPr>
        <w:t xml:space="preserve">Provide </w:t>
      </w:r>
      <w:proofErr w:type="gramStart"/>
      <w:r>
        <w:rPr>
          <w:noProof w:val="0"/>
        </w:rPr>
        <w:t xml:space="preserve">your </w:t>
      </w:r>
      <w:ins w:id="20" w:author="Hua Yang" w:date="2015-02-24T15:04:00Z">
        <w:r w:rsidR="00EF35AC">
          <w:rPr>
            <w:noProof w:val="0"/>
          </w:rPr>
          <w:t>i</w:t>
        </w:r>
      </w:ins>
      <w:proofErr w:type="gramEnd"/>
      <w:del w:id="21" w:author="Hua Yang" w:date="2015-02-24T15:04:00Z">
        <w:r w:rsidDel="00EF35AC">
          <w:rPr>
            <w:noProof w:val="0"/>
          </w:rPr>
          <w:delText>I</w:delText>
        </w:r>
      </w:del>
      <w:r>
        <w:rPr>
          <w:noProof w:val="0"/>
        </w:rPr>
        <w:t>ntegrator ID and the service URL to the Adobe representative.</w:t>
      </w:r>
    </w:p>
    <w:p w14:paraId="3B7D2E47" w14:textId="0B702DA4" w:rsidR="009514BC" w:rsidRDefault="009514BC">
      <w:pPr>
        <w:pStyle w:val="ListParagraph"/>
        <w:numPr>
          <w:ilvl w:val="1"/>
          <w:numId w:val="36"/>
        </w:numPr>
        <w:rPr>
          <w:ins w:id="22" w:author="Hua Yang" w:date="2015-02-24T14:49:00Z"/>
          <w:noProof w:val="0"/>
        </w:rPr>
        <w:pPrChange w:id="23" w:author="Hua Yang" w:date="2015-02-24T14:48:00Z">
          <w:pPr>
            <w:pStyle w:val="ListParagraph"/>
            <w:numPr>
              <w:numId w:val="36"/>
            </w:numPr>
            <w:ind w:hanging="360"/>
          </w:pPr>
        </w:pPrChange>
      </w:pPr>
      <w:ins w:id="24" w:author="Hua Yang" w:date="2015-02-24T14:49:00Z">
        <w:r>
          <w:rPr>
            <w:noProof w:val="0"/>
          </w:rPr>
          <w:t>The service URL contains the following format:</w:t>
        </w:r>
      </w:ins>
    </w:p>
    <w:p w14:paraId="5EC01EF3" w14:textId="614D354A" w:rsidR="009514BC" w:rsidRDefault="009514BC">
      <w:pPr>
        <w:pStyle w:val="ListParagraph"/>
        <w:numPr>
          <w:ilvl w:val="2"/>
          <w:numId w:val="36"/>
        </w:numPr>
        <w:rPr>
          <w:ins w:id="25" w:author="Hua Yang" w:date="2015-02-24T14:49:00Z"/>
          <w:noProof w:val="0"/>
        </w:rPr>
        <w:pPrChange w:id="26" w:author="Hua Yang" w:date="2015-02-24T14:49:00Z">
          <w:pPr>
            <w:pStyle w:val="ListParagraph"/>
            <w:numPr>
              <w:numId w:val="36"/>
            </w:numPr>
            <w:ind w:hanging="360"/>
          </w:pPr>
        </w:pPrChange>
      </w:pPr>
      <w:ins w:id="27" w:author="Hua Yang" w:date="2015-02-24T14:49:00Z">
        <w:r>
          <w:rPr>
            <w:noProof w:val="0"/>
          </w:rPr>
          <w:t>[</w:t>
        </w:r>
        <w:proofErr w:type="gramStart"/>
        <w:r>
          <w:rPr>
            <w:noProof w:val="0"/>
          </w:rPr>
          <w:t>path</w:t>
        </w:r>
        <w:proofErr w:type="gramEnd"/>
        <w:r>
          <w:rPr>
            <w:noProof w:val="0"/>
          </w:rPr>
          <w:t>/to/direct-entitlement/hosting/server]/services/</w:t>
        </w:r>
        <w:proofErr w:type="spellStart"/>
        <w:r>
          <w:rPr>
            <w:noProof w:val="0"/>
          </w:rPr>
          <w:t>index.php</w:t>
        </w:r>
        <w:proofErr w:type="spellEnd"/>
      </w:ins>
    </w:p>
    <w:p w14:paraId="6993AC7D" w14:textId="4D03AC6B" w:rsidR="009514BC" w:rsidRDefault="009514BC">
      <w:pPr>
        <w:pStyle w:val="ListParagraph"/>
        <w:numPr>
          <w:ilvl w:val="2"/>
          <w:numId w:val="36"/>
        </w:numPr>
        <w:rPr>
          <w:ins w:id="28" w:author="Hua Yang" w:date="2015-02-24T14:50:00Z"/>
          <w:noProof w:val="0"/>
        </w:rPr>
        <w:pPrChange w:id="29" w:author="Hua Yang" w:date="2015-02-24T14:49:00Z">
          <w:pPr>
            <w:pStyle w:val="ListParagraph"/>
            <w:numPr>
              <w:numId w:val="36"/>
            </w:numPr>
            <w:ind w:hanging="360"/>
          </w:pPr>
        </w:pPrChange>
      </w:pPr>
      <w:proofErr w:type="gramStart"/>
      <w:ins w:id="30" w:author="Hua Yang" w:date="2015-02-24T14:50:00Z">
        <w:r>
          <w:rPr>
            <w:noProof w:val="0"/>
          </w:rPr>
          <w:t>i</w:t>
        </w:r>
        <w:proofErr w:type="gramEnd"/>
        <w:r>
          <w:rPr>
            <w:noProof w:val="0"/>
          </w:rPr>
          <w:t xml:space="preserve">.e. </w:t>
        </w:r>
        <w:r w:rsidR="00640C06">
          <w:rPr>
            <w:noProof w:val="0"/>
          </w:rPr>
          <w:fldChar w:fldCharType="begin"/>
        </w:r>
        <w:r w:rsidR="00640C06">
          <w:rPr>
            <w:noProof w:val="0"/>
          </w:rPr>
          <w:instrText xml:space="preserve"> HYPERLINK "</w:instrText>
        </w:r>
        <w:r w:rsidR="00640C06" w:rsidRPr="009514BC">
          <w:rPr>
            <w:noProof w:val="0"/>
          </w:rPr>
          <w:instrText>https://dpsapps.adobe.com/entitlement_admin/services/index.php</w:instrText>
        </w:r>
        <w:r w:rsidR="00640C06">
          <w:rPr>
            <w:noProof w:val="0"/>
          </w:rPr>
          <w:instrText xml:space="preserve">" </w:instrText>
        </w:r>
        <w:r w:rsidR="00640C06">
          <w:rPr>
            <w:noProof w:val="0"/>
          </w:rPr>
          <w:fldChar w:fldCharType="separate"/>
        </w:r>
        <w:r w:rsidR="00640C06" w:rsidRPr="00BA4347">
          <w:rPr>
            <w:rStyle w:val="Hyperlink"/>
            <w:noProof w:val="0"/>
          </w:rPr>
          <w:t>https://dpsapps.adobe.com/entitlement_admin/services/index.php</w:t>
        </w:r>
        <w:r w:rsidR="00640C06">
          <w:rPr>
            <w:noProof w:val="0"/>
          </w:rPr>
          <w:fldChar w:fldCharType="end"/>
        </w:r>
      </w:ins>
    </w:p>
    <w:p w14:paraId="0924F440" w14:textId="4F71B231" w:rsidR="00640C06" w:rsidRDefault="00640C06">
      <w:pPr>
        <w:pStyle w:val="ListParagraph"/>
        <w:numPr>
          <w:ilvl w:val="1"/>
          <w:numId w:val="36"/>
        </w:numPr>
        <w:rPr>
          <w:noProof w:val="0"/>
        </w:rPr>
        <w:pPrChange w:id="31" w:author="Hua Yang" w:date="2015-02-24T14:51:00Z">
          <w:pPr>
            <w:pStyle w:val="ListParagraph"/>
            <w:numPr>
              <w:numId w:val="36"/>
            </w:numPr>
            <w:ind w:hanging="360"/>
          </w:pPr>
        </w:pPrChange>
      </w:pPr>
      <w:ins w:id="32" w:author="Hua Yang" w:date="2015-02-24T14:51:00Z">
        <w:r>
          <w:rPr>
            <w:noProof w:val="0"/>
          </w:rPr>
          <w:t>The service URL can also be found after successfully logged into the direct entitlement server.</w:t>
        </w:r>
      </w:ins>
      <w:bookmarkStart w:id="33" w:name="_GoBack"/>
      <w:ins w:id="34" w:author="Hua Yang" w:date="2015-02-24T16:11:00Z">
        <w:r w:rsidR="00A626ED">
          <w:drawing>
            <wp:inline distT="0" distB="0" distL="0" distR="0" wp14:anchorId="51440F73" wp14:editId="0960538B">
              <wp:extent cx="5934075" cy="2042795"/>
              <wp:effectExtent l="0" t="0" r="9525" b="0"/>
              <wp:docPr id="13" name="Picture 13" descr="Macintosh HD:Users:huayang:Desktop:integrato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uayang:Desktop:integratorI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042795"/>
                      </a:xfrm>
                      <a:prstGeom prst="rect">
                        <a:avLst/>
                      </a:prstGeom>
                      <a:noFill/>
                      <a:ln>
                        <a:noFill/>
                      </a:ln>
                    </pic:spPr>
                  </pic:pic>
                </a:graphicData>
              </a:graphic>
            </wp:inline>
          </w:drawing>
        </w:r>
      </w:ins>
      <w:bookmarkEnd w:id="33"/>
    </w:p>
    <w:p w14:paraId="46C82FA3" w14:textId="36AA3D3E" w:rsidR="000D7B83" w:rsidRPr="009956CF" w:rsidRDefault="000D7B83" w:rsidP="000D7B83">
      <w:pPr>
        <w:pStyle w:val="Heading3"/>
        <w:rPr>
          <w:noProof w:val="0"/>
        </w:rPr>
      </w:pPr>
      <w:bookmarkStart w:id="35" w:name="_Uploading_the_Source"/>
      <w:bookmarkEnd w:id="35"/>
      <w:r>
        <w:rPr>
          <w:noProof w:val="0"/>
        </w:rPr>
        <w:t>Uploading the Source Code</w:t>
      </w:r>
    </w:p>
    <w:p w14:paraId="70179057" w14:textId="55C677E2" w:rsidR="000D7B83" w:rsidRPr="009956CF" w:rsidRDefault="00F121BB" w:rsidP="000D7B83">
      <w:pPr>
        <w:pStyle w:val="Heading4"/>
        <w:rPr>
          <w:noProof w:val="0"/>
        </w:rPr>
      </w:pPr>
      <w:r>
        <w:rPr>
          <w:noProof w:val="0"/>
        </w:rPr>
        <w:t>Upload the Direct Entitlement server’s source code</w:t>
      </w:r>
    </w:p>
    <w:p w14:paraId="53094D5E" w14:textId="74278E53" w:rsidR="000D7B83" w:rsidRDefault="00F121BB" w:rsidP="00F121BB">
      <w:pPr>
        <w:pStyle w:val="ListParagraph"/>
        <w:numPr>
          <w:ilvl w:val="0"/>
          <w:numId w:val="34"/>
        </w:numPr>
        <w:rPr>
          <w:noProof w:val="0"/>
        </w:rPr>
      </w:pPr>
      <w:r>
        <w:rPr>
          <w:noProof w:val="0"/>
        </w:rPr>
        <w:t xml:space="preserve">Use FTP clients (i.e. </w:t>
      </w:r>
      <w:r w:rsidR="001E6E9C">
        <w:rPr>
          <w:noProof w:val="0"/>
        </w:rPr>
        <w:t>Transmit</w:t>
      </w:r>
      <w:r>
        <w:rPr>
          <w:noProof w:val="0"/>
        </w:rPr>
        <w:t xml:space="preserve">, </w:t>
      </w:r>
      <w:r w:rsidR="001E6E9C">
        <w:rPr>
          <w:noProof w:val="0"/>
        </w:rPr>
        <w:t>Cyberduck</w:t>
      </w:r>
      <w:r>
        <w:rPr>
          <w:noProof w:val="0"/>
        </w:rPr>
        <w:t xml:space="preserve">) to connect to the web server that will host </w:t>
      </w:r>
      <w:r w:rsidR="001E6E9C">
        <w:rPr>
          <w:noProof w:val="0"/>
        </w:rPr>
        <w:t xml:space="preserve">your </w:t>
      </w:r>
      <w:r>
        <w:rPr>
          <w:noProof w:val="0"/>
        </w:rPr>
        <w:t>Direct Entitlement</w:t>
      </w:r>
      <w:r w:rsidR="001E6E9C">
        <w:rPr>
          <w:noProof w:val="0"/>
        </w:rPr>
        <w:t xml:space="preserve"> system</w:t>
      </w:r>
      <w:r>
        <w:rPr>
          <w:noProof w:val="0"/>
        </w:rPr>
        <w:t>.</w:t>
      </w:r>
    </w:p>
    <w:p w14:paraId="3B3A4946" w14:textId="455BC415" w:rsidR="00F121BB" w:rsidRDefault="00F121BB" w:rsidP="00F121BB">
      <w:pPr>
        <w:pStyle w:val="ListParagraph"/>
        <w:numPr>
          <w:ilvl w:val="0"/>
          <w:numId w:val="34"/>
        </w:numPr>
        <w:rPr>
          <w:noProof w:val="0"/>
        </w:rPr>
      </w:pPr>
      <w:r>
        <w:rPr>
          <w:noProof w:val="0"/>
        </w:rPr>
        <w:t xml:space="preserve">Set the upload destination to the </w:t>
      </w:r>
      <w:r w:rsidR="0025134C">
        <w:rPr>
          <w:noProof w:val="0"/>
        </w:rPr>
        <w:t>desired</w:t>
      </w:r>
      <w:r>
        <w:rPr>
          <w:noProof w:val="0"/>
        </w:rPr>
        <w:t xml:space="preserve"> directory of the web server.</w:t>
      </w:r>
    </w:p>
    <w:p w14:paraId="36521575" w14:textId="3E3BBEDA" w:rsidR="00F121BB" w:rsidRDefault="00F121BB" w:rsidP="00F121BB">
      <w:pPr>
        <w:pStyle w:val="ListParagraph"/>
        <w:numPr>
          <w:ilvl w:val="0"/>
          <w:numId w:val="34"/>
        </w:numPr>
        <w:rPr>
          <w:noProof w:val="0"/>
        </w:rPr>
      </w:pPr>
      <w:r>
        <w:rPr>
          <w:noProof w:val="0"/>
        </w:rPr>
        <w:t>Select the Direct Entitlement server’s source code folder.</w:t>
      </w:r>
    </w:p>
    <w:p w14:paraId="451EC8BF" w14:textId="48A40CC2" w:rsidR="00F121BB" w:rsidRDefault="00F121BB" w:rsidP="00F121BB">
      <w:pPr>
        <w:pStyle w:val="ListParagraph"/>
        <w:numPr>
          <w:ilvl w:val="0"/>
          <w:numId w:val="34"/>
        </w:numPr>
        <w:rPr>
          <w:noProof w:val="0"/>
        </w:rPr>
      </w:pPr>
      <w:r>
        <w:rPr>
          <w:noProof w:val="0"/>
        </w:rPr>
        <w:t>Upload all the files within the Direct Entitlement server’s source code folder.</w:t>
      </w:r>
    </w:p>
    <w:p w14:paraId="4878C17E" w14:textId="5C1E14AC" w:rsidR="0025134C" w:rsidRDefault="00F121BB" w:rsidP="0025134C">
      <w:pPr>
        <w:pStyle w:val="ListParagraph"/>
        <w:numPr>
          <w:ilvl w:val="0"/>
          <w:numId w:val="34"/>
        </w:numPr>
        <w:rPr>
          <w:noProof w:val="0"/>
        </w:rPr>
      </w:pPr>
      <w:r>
        <w:rPr>
          <w:noProof w:val="0"/>
        </w:rPr>
        <w:lastRenderedPageBreak/>
        <w:t xml:space="preserve">Navigate to the </w:t>
      </w:r>
      <w:r w:rsidR="0025134C">
        <w:rPr>
          <w:noProof w:val="0"/>
        </w:rPr>
        <w:t>path of the source code folder</w:t>
      </w:r>
      <w:r>
        <w:rPr>
          <w:noProof w:val="0"/>
        </w:rPr>
        <w:t xml:space="preserve"> </w:t>
      </w:r>
      <w:r w:rsidR="0025134C">
        <w:rPr>
          <w:noProof w:val="0"/>
        </w:rPr>
        <w:t>from</w:t>
      </w:r>
      <w:r>
        <w:rPr>
          <w:noProof w:val="0"/>
        </w:rPr>
        <w:t xml:space="preserve"> the web server to see the login screen.</w:t>
      </w:r>
      <w:r w:rsidR="0025134C">
        <w:drawing>
          <wp:inline distT="0" distB="0" distL="0" distR="0" wp14:anchorId="32F4E59C" wp14:editId="7E74A655">
            <wp:extent cx="5943600" cy="5963285"/>
            <wp:effectExtent l="0" t="0" r="0" b="5715"/>
            <wp:docPr id="12" name="Picture 12" descr="Macintosh HD:Users:huayang:Documents:Github:Direct-Entitlement-Server:images:direct_entitlement_logi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huayang:Documents:Github:Direct-Entitlement-Server:images:direct_entitlement_login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963285"/>
                    </a:xfrm>
                    <a:prstGeom prst="rect">
                      <a:avLst/>
                    </a:prstGeom>
                    <a:noFill/>
                    <a:ln>
                      <a:noFill/>
                    </a:ln>
                  </pic:spPr>
                </pic:pic>
              </a:graphicData>
            </a:graphic>
          </wp:inline>
        </w:drawing>
      </w:r>
    </w:p>
    <w:p w14:paraId="2BBE7B2E" w14:textId="1FCFE874" w:rsidR="007568B8" w:rsidRPr="009956CF" w:rsidRDefault="007568B8" w:rsidP="0025134C">
      <w:pPr>
        <w:pStyle w:val="ListParagraph"/>
        <w:numPr>
          <w:ilvl w:val="0"/>
          <w:numId w:val="34"/>
        </w:numPr>
        <w:rPr>
          <w:noProof w:val="0"/>
        </w:rPr>
      </w:pPr>
      <w:r>
        <w:rPr>
          <w:noProof w:val="0"/>
        </w:rPr>
        <w:lastRenderedPageBreak/>
        <w:t>After logging into the Direct Entitlement server, you can entitle users and groups to folios.</w:t>
      </w:r>
      <w:r>
        <w:drawing>
          <wp:inline distT="0" distB="0" distL="0" distR="0" wp14:anchorId="31C36D97" wp14:editId="58C8862A">
            <wp:extent cx="5943600" cy="2879090"/>
            <wp:effectExtent l="0" t="0" r="0" b="0"/>
            <wp:docPr id="9" name="Picture 9" descr="Macintosh HD:Users:huayang:Desktop:Screen Shot 2015-01-27 at 3.4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uayang:Desktop:Screen Shot 2015-01-27 at 3.42.55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2FB61DFB" w14:textId="7D5DDA36" w:rsidR="000D7B83" w:rsidRPr="009956CF" w:rsidRDefault="00450E01" w:rsidP="000D7B83">
      <w:pPr>
        <w:pStyle w:val="Heading3"/>
        <w:rPr>
          <w:noProof w:val="0"/>
        </w:rPr>
      </w:pPr>
      <w:bookmarkStart w:id="36" w:name="_Customizing_your_Entitlement"/>
      <w:bookmarkEnd w:id="36"/>
      <w:r>
        <w:rPr>
          <w:noProof w:val="0"/>
        </w:rPr>
        <w:t>Customizing your Entitlement Service</w:t>
      </w:r>
    </w:p>
    <w:p w14:paraId="78A8FEF9" w14:textId="124639A4" w:rsidR="000D7B83" w:rsidRPr="009956CF" w:rsidRDefault="00E240C0" w:rsidP="000D7B83">
      <w:pPr>
        <w:rPr>
          <w:noProof w:val="0"/>
        </w:rPr>
      </w:pPr>
      <w:r>
        <w:rPr>
          <w:noProof w:val="0"/>
        </w:rPr>
        <w:t xml:space="preserve">This section will help you </w:t>
      </w:r>
      <w:r w:rsidR="00935CF2">
        <w:rPr>
          <w:noProof w:val="0"/>
        </w:rPr>
        <w:t>tailor</w:t>
      </w:r>
      <w:r>
        <w:rPr>
          <w:noProof w:val="0"/>
        </w:rPr>
        <w:t xml:space="preserve"> the Direct Entitlement service </w:t>
      </w:r>
      <w:r w:rsidR="00450E01">
        <w:rPr>
          <w:noProof w:val="0"/>
        </w:rPr>
        <w:t>to</w:t>
      </w:r>
      <w:r>
        <w:rPr>
          <w:noProof w:val="0"/>
        </w:rPr>
        <w:t xml:space="preserve"> your own brand.</w:t>
      </w:r>
      <w:r w:rsidR="00B3742C">
        <w:rPr>
          <w:noProof w:val="0"/>
        </w:rPr>
        <w:t xml:space="preserve"> All the images should be placed in the “images” folder within the Direct Entitlement server’s source code folder.</w:t>
      </w:r>
    </w:p>
    <w:p w14:paraId="064A90AB" w14:textId="68DCDFA4" w:rsidR="000D7B83" w:rsidRPr="009956CF" w:rsidRDefault="00441B2A" w:rsidP="000D7B83">
      <w:pPr>
        <w:pStyle w:val="Heading4"/>
        <w:rPr>
          <w:noProof w:val="0"/>
        </w:rPr>
      </w:pPr>
      <w:r>
        <w:rPr>
          <w:noProof w:val="0"/>
        </w:rPr>
        <w:t>Customize</w:t>
      </w:r>
      <w:r w:rsidR="00E240C0">
        <w:rPr>
          <w:noProof w:val="0"/>
        </w:rPr>
        <w:t xml:space="preserve"> the background of the Login Screen</w:t>
      </w:r>
    </w:p>
    <w:p w14:paraId="759CAD7C" w14:textId="5AA4160C" w:rsidR="000D7B83" w:rsidRDefault="00DB5AD2" w:rsidP="005B2FCD">
      <w:pPr>
        <w:pStyle w:val="ListParagraph"/>
        <w:numPr>
          <w:ilvl w:val="0"/>
          <w:numId w:val="37"/>
        </w:numPr>
        <w:rPr>
          <w:noProof w:val="0"/>
        </w:rPr>
      </w:pPr>
      <w:r>
        <w:rPr>
          <w:noProof w:val="0"/>
        </w:rPr>
        <w:t>Create an image with the following dimension: 1200x1200</w:t>
      </w:r>
      <w:r w:rsidR="00450E01">
        <w:rPr>
          <w:noProof w:val="0"/>
        </w:rPr>
        <w:t xml:space="preserve"> pixels</w:t>
      </w:r>
    </w:p>
    <w:p w14:paraId="44913A40" w14:textId="18E619B4" w:rsidR="00DB5AD2" w:rsidRDefault="00DB5AD2" w:rsidP="005B2FCD">
      <w:pPr>
        <w:pStyle w:val="ListParagraph"/>
        <w:numPr>
          <w:ilvl w:val="0"/>
          <w:numId w:val="37"/>
        </w:numPr>
        <w:rPr>
          <w:noProof w:val="0"/>
        </w:rPr>
      </w:pPr>
      <w:r>
        <w:rPr>
          <w:noProof w:val="0"/>
        </w:rPr>
        <w:t>Save the image as “login_bg.jpg”.</w:t>
      </w:r>
    </w:p>
    <w:p w14:paraId="073266A4" w14:textId="1965C45E" w:rsidR="00FB55EC" w:rsidRPr="009956CF" w:rsidRDefault="00441B2A" w:rsidP="00FB55EC">
      <w:pPr>
        <w:pStyle w:val="Heading4"/>
        <w:rPr>
          <w:noProof w:val="0"/>
        </w:rPr>
      </w:pPr>
      <w:r>
        <w:rPr>
          <w:noProof w:val="0"/>
        </w:rPr>
        <w:t xml:space="preserve">Customize </w:t>
      </w:r>
      <w:r w:rsidR="00FB55EC">
        <w:rPr>
          <w:noProof w:val="0"/>
        </w:rPr>
        <w:t>the Logo in the Login Screen</w:t>
      </w:r>
    </w:p>
    <w:p w14:paraId="03E3750E" w14:textId="57AA8CD7" w:rsidR="00FB55EC" w:rsidRDefault="00FB55EC" w:rsidP="005B2FCD">
      <w:pPr>
        <w:pStyle w:val="ListParagraph"/>
        <w:numPr>
          <w:ilvl w:val="0"/>
          <w:numId w:val="38"/>
        </w:numPr>
        <w:rPr>
          <w:noProof w:val="0"/>
        </w:rPr>
      </w:pPr>
      <w:r>
        <w:rPr>
          <w:noProof w:val="0"/>
        </w:rPr>
        <w:t>Create an image with the following dimension: 34x33</w:t>
      </w:r>
      <w:r w:rsidR="00450E01">
        <w:rPr>
          <w:noProof w:val="0"/>
        </w:rPr>
        <w:t xml:space="preserve"> pixels</w:t>
      </w:r>
    </w:p>
    <w:p w14:paraId="4A0A45DA" w14:textId="78513F9B" w:rsidR="00FB55EC" w:rsidRDefault="00FB55EC" w:rsidP="00B3742C">
      <w:pPr>
        <w:pStyle w:val="ListParagraph"/>
        <w:numPr>
          <w:ilvl w:val="0"/>
          <w:numId w:val="38"/>
        </w:numPr>
        <w:rPr>
          <w:noProof w:val="0"/>
        </w:rPr>
      </w:pPr>
      <w:r>
        <w:rPr>
          <w:noProof w:val="0"/>
        </w:rPr>
        <w:t>Save the image as “dps_logo.gif”.</w:t>
      </w:r>
    </w:p>
    <w:p w14:paraId="2EF6A937" w14:textId="77777777" w:rsidR="00B3742C" w:rsidRPr="009956CF" w:rsidRDefault="00B3742C" w:rsidP="00B3742C">
      <w:pPr>
        <w:pStyle w:val="Heading4"/>
        <w:rPr>
          <w:noProof w:val="0"/>
        </w:rPr>
      </w:pPr>
      <w:r>
        <w:rPr>
          <w:noProof w:val="0"/>
        </w:rPr>
        <w:t>Customize the Banner in the Home Page</w:t>
      </w:r>
    </w:p>
    <w:p w14:paraId="47C67554" w14:textId="27B82CE1" w:rsidR="00B3742C" w:rsidRDefault="00B3742C" w:rsidP="00B3742C">
      <w:pPr>
        <w:pStyle w:val="ListParagraph"/>
        <w:numPr>
          <w:ilvl w:val="0"/>
          <w:numId w:val="38"/>
        </w:numPr>
        <w:rPr>
          <w:noProof w:val="0"/>
        </w:rPr>
      </w:pPr>
      <w:r>
        <w:rPr>
          <w:noProof w:val="0"/>
        </w:rPr>
        <w:t xml:space="preserve">Create an image with the following dimension: 1200x170 </w:t>
      </w:r>
      <w:r w:rsidR="00157FE4">
        <w:rPr>
          <w:noProof w:val="0"/>
        </w:rPr>
        <w:t>pixels</w:t>
      </w:r>
    </w:p>
    <w:p w14:paraId="4BE03D50" w14:textId="369DAC66" w:rsidR="00B3742C" w:rsidRDefault="00B3742C" w:rsidP="00B3742C">
      <w:pPr>
        <w:pStyle w:val="ListParagraph"/>
        <w:numPr>
          <w:ilvl w:val="0"/>
          <w:numId w:val="38"/>
        </w:numPr>
        <w:rPr>
          <w:noProof w:val="0"/>
        </w:rPr>
      </w:pPr>
      <w:r>
        <w:rPr>
          <w:noProof w:val="0"/>
        </w:rPr>
        <w:t>Save the image as “header.jpg”.</w:t>
      </w:r>
    </w:p>
    <w:p w14:paraId="16B86530" w14:textId="3B4E0070" w:rsidR="000D7B83" w:rsidRPr="009956CF" w:rsidRDefault="00441B2A" w:rsidP="000D7B83">
      <w:pPr>
        <w:pStyle w:val="Heading4"/>
        <w:rPr>
          <w:noProof w:val="0"/>
        </w:rPr>
      </w:pPr>
      <w:r>
        <w:rPr>
          <w:noProof w:val="0"/>
        </w:rPr>
        <w:t xml:space="preserve">Customize </w:t>
      </w:r>
      <w:r w:rsidR="00E240C0">
        <w:rPr>
          <w:noProof w:val="0"/>
        </w:rPr>
        <w:t xml:space="preserve">the </w:t>
      </w:r>
      <w:r w:rsidR="00BA26A3">
        <w:rPr>
          <w:noProof w:val="0"/>
        </w:rPr>
        <w:t>Text</w:t>
      </w:r>
      <w:r w:rsidR="00E240C0">
        <w:rPr>
          <w:noProof w:val="0"/>
        </w:rPr>
        <w:t xml:space="preserve"> </w:t>
      </w:r>
      <w:r w:rsidR="00FB55EC">
        <w:rPr>
          <w:noProof w:val="0"/>
        </w:rPr>
        <w:t>in the</w:t>
      </w:r>
      <w:r w:rsidR="00E240C0">
        <w:rPr>
          <w:noProof w:val="0"/>
        </w:rPr>
        <w:t xml:space="preserve"> </w:t>
      </w:r>
      <w:r w:rsidR="00BA26A3">
        <w:rPr>
          <w:noProof w:val="0"/>
        </w:rPr>
        <w:t>Login</w:t>
      </w:r>
      <w:r w:rsidR="00E240C0">
        <w:rPr>
          <w:noProof w:val="0"/>
        </w:rPr>
        <w:t xml:space="preserve"> Page</w:t>
      </w:r>
    </w:p>
    <w:p w14:paraId="07DF5882" w14:textId="44C3871A" w:rsidR="005B2FCD" w:rsidRDefault="0006732A" w:rsidP="005B2FCD">
      <w:pPr>
        <w:pStyle w:val="ListParagraph"/>
        <w:numPr>
          <w:ilvl w:val="0"/>
          <w:numId w:val="38"/>
        </w:numPr>
        <w:rPr>
          <w:noProof w:val="0"/>
        </w:rPr>
      </w:pPr>
      <w:r>
        <w:rPr>
          <w:noProof w:val="0"/>
        </w:rPr>
        <w:t>Navigate to</w:t>
      </w:r>
      <w:r w:rsidR="00DB5AD2">
        <w:rPr>
          <w:noProof w:val="0"/>
        </w:rPr>
        <w:t xml:space="preserve"> the Direct Entitlement server’s source code folder.</w:t>
      </w:r>
    </w:p>
    <w:p w14:paraId="1C22C09F" w14:textId="2C14F4F3" w:rsidR="0006732A" w:rsidRDefault="0006732A" w:rsidP="005B2FCD">
      <w:pPr>
        <w:pStyle w:val="ListParagraph"/>
        <w:numPr>
          <w:ilvl w:val="0"/>
          <w:numId w:val="38"/>
        </w:numPr>
        <w:rPr>
          <w:noProof w:val="0"/>
        </w:rPr>
      </w:pPr>
      <w:r>
        <w:rPr>
          <w:noProof w:val="0"/>
        </w:rPr>
        <w:t>Open the “index.html” file with a text editor.</w:t>
      </w:r>
    </w:p>
    <w:p w14:paraId="5E2AD407" w14:textId="5B8BB5BC" w:rsidR="0006732A" w:rsidRDefault="00056930" w:rsidP="005B2FCD">
      <w:pPr>
        <w:pStyle w:val="ListParagraph"/>
        <w:numPr>
          <w:ilvl w:val="0"/>
          <w:numId w:val="38"/>
        </w:numPr>
        <w:rPr>
          <w:noProof w:val="0"/>
        </w:rPr>
      </w:pPr>
      <w:r>
        <w:rPr>
          <w:noProof w:val="0"/>
        </w:rPr>
        <w:t>Edit the follow values:</w:t>
      </w:r>
    </w:p>
    <w:p w14:paraId="21808C1B" w14:textId="1FA56199" w:rsidR="00056930" w:rsidRDefault="00056930" w:rsidP="00935CF2">
      <w:pPr>
        <w:pStyle w:val="ListParagraph"/>
        <w:numPr>
          <w:ilvl w:val="1"/>
          <w:numId w:val="38"/>
        </w:numPr>
        <w:rPr>
          <w:noProof w:val="0"/>
        </w:rPr>
      </w:pPr>
      <w:r>
        <w:rPr>
          <w:noProof w:val="0"/>
        </w:rPr>
        <w:t>Login Header</w:t>
      </w:r>
    </w:p>
    <w:p w14:paraId="7F5380D8" w14:textId="20A44D8F" w:rsidR="00EF4C7E" w:rsidRDefault="00EF4C7E" w:rsidP="00935CF2">
      <w:pPr>
        <w:pStyle w:val="ListParagraph"/>
        <w:numPr>
          <w:ilvl w:val="2"/>
          <w:numId w:val="38"/>
        </w:numPr>
        <w:rPr>
          <w:noProof w:val="0"/>
        </w:rPr>
      </w:pPr>
      <w:r>
        <w:rPr>
          <w:noProof w:val="0"/>
        </w:rPr>
        <w:lastRenderedPageBreak/>
        <w:t>Locate the following: “</w:t>
      </w:r>
      <w:r w:rsidRPr="00441B2A">
        <w:rPr>
          <w:noProof w:val="0"/>
        </w:rPr>
        <w:t>Adobe Digital Publishing Suite</w:t>
      </w:r>
      <w:r>
        <w:rPr>
          <w:noProof w:val="0"/>
        </w:rPr>
        <w:t>” (line 30).</w:t>
      </w:r>
    </w:p>
    <w:p w14:paraId="19C7C38B" w14:textId="09198314" w:rsidR="00056930" w:rsidRDefault="00EF4C7E" w:rsidP="00935CF2">
      <w:pPr>
        <w:pStyle w:val="ListParagraph"/>
        <w:numPr>
          <w:ilvl w:val="2"/>
          <w:numId w:val="38"/>
        </w:numPr>
        <w:rPr>
          <w:noProof w:val="0"/>
        </w:rPr>
      </w:pPr>
      <w:r>
        <w:rPr>
          <w:noProof w:val="0"/>
        </w:rPr>
        <w:t>C</w:t>
      </w:r>
      <w:r w:rsidR="00441B2A">
        <w:rPr>
          <w:noProof w:val="0"/>
        </w:rPr>
        <w:t xml:space="preserve">hange the value </w:t>
      </w:r>
      <w:r>
        <w:rPr>
          <w:noProof w:val="0"/>
        </w:rPr>
        <w:t>to your own login header.</w:t>
      </w:r>
    </w:p>
    <w:p w14:paraId="35495EAD" w14:textId="5A8B45AA" w:rsidR="00EF4C7E" w:rsidRDefault="00EF4C7E" w:rsidP="00935CF2">
      <w:pPr>
        <w:pStyle w:val="ListParagraph"/>
        <w:numPr>
          <w:ilvl w:val="1"/>
          <w:numId w:val="38"/>
        </w:numPr>
        <w:rPr>
          <w:noProof w:val="0"/>
        </w:rPr>
      </w:pPr>
      <w:r>
        <w:rPr>
          <w:noProof w:val="0"/>
        </w:rPr>
        <w:t>Username Placeholder</w:t>
      </w:r>
    </w:p>
    <w:p w14:paraId="5AC1DEC0" w14:textId="58F27D47" w:rsidR="00EF4C7E" w:rsidRDefault="00EF4C7E" w:rsidP="00935CF2">
      <w:pPr>
        <w:pStyle w:val="ListParagraph"/>
        <w:numPr>
          <w:ilvl w:val="2"/>
          <w:numId w:val="38"/>
        </w:numPr>
        <w:rPr>
          <w:noProof w:val="0"/>
        </w:rPr>
      </w:pPr>
      <w:r>
        <w:rPr>
          <w:noProof w:val="0"/>
        </w:rPr>
        <w:t>Locate the following: “</w:t>
      </w:r>
      <w:r w:rsidRPr="00EF4C7E">
        <w:rPr>
          <w:noProof w:val="0"/>
        </w:rPr>
        <w:t>Sign in with your Adobe ID for DPS App Account</w:t>
      </w:r>
      <w:r>
        <w:rPr>
          <w:noProof w:val="0"/>
        </w:rPr>
        <w:t>” (line 39)</w:t>
      </w:r>
    </w:p>
    <w:p w14:paraId="214B185D" w14:textId="7BE5513E" w:rsidR="00EF4C7E" w:rsidRDefault="00EF4C7E" w:rsidP="00935CF2">
      <w:pPr>
        <w:pStyle w:val="ListParagraph"/>
        <w:numPr>
          <w:ilvl w:val="2"/>
          <w:numId w:val="38"/>
        </w:numPr>
        <w:rPr>
          <w:noProof w:val="0"/>
        </w:rPr>
      </w:pPr>
      <w:r>
        <w:rPr>
          <w:noProof w:val="0"/>
        </w:rPr>
        <w:t>Change the value to your own username placeholder.</w:t>
      </w:r>
    </w:p>
    <w:p w14:paraId="32C648D8" w14:textId="45AF59F4" w:rsidR="00EF4C7E" w:rsidRDefault="00EF4C7E" w:rsidP="00935CF2">
      <w:pPr>
        <w:pStyle w:val="ListParagraph"/>
        <w:numPr>
          <w:ilvl w:val="1"/>
          <w:numId w:val="38"/>
        </w:numPr>
        <w:rPr>
          <w:noProof w:val="0"/>
        </w:rPr>
      </w:pPr>
      <w:r>
        <w:rPr>
          <w:noProof w:val="0"/>
        </w:rPr>
        <w:t>Password Placeholder</w:t>
      </w:r>
    </w:p>
    <w:p w14:paraId="276AC25E" w14:textId="73AF5B99" w:rsidR="00EF4C7E" w:rsidRDefault="00EF4C7E" w:rsidP="00935CF2">
      <w:pPr>
        <w:pStyle w:val="ListParagraph"/>
        <w:numPr>
          <w:ilvl w:val="2"/>
          <w:numId w:val="38"/>
        </w:numPr>
        <w:rPr>
          <w:noProof w:val="0"/>
        </w:rPr>
      </w:pPr>
      <w:r>
        <w:rPr>
          <w:noProof w:val="0"/>
        </w:rPr>
        <w:t>Locate the following: “</w:t>
      </w:r>
      <w:r w:rsidRPr="00EF4C7E">
        <w:rPr>
          <w:noProof w:val="0"/>
        </w:rPr>
        <w:t>Password</w:t>
      </w:r>
      <w:r>
        <w:rPr>
          <w:noProof w:val="0"/>
        </w:rPr>
        <w:t>” (line 47)</w:t>
      </w:r>
    </w:p>
    <w:p w14:paraId="4291EFF5" w14:textId="2959F55E" w:rsidR="00EF4C7E" w:rsidRDefault="00EF4C7E" w:rsidP="00935CF2">
      <w:pPr>
        <w:pStyle w:val="ListParagraph"/>
        <w:numPr>
          <w:ilvl w:val="2"/>
          <w:numId w:val="38"/>
        </w:numPr>
        <w:rPr>
          <w:noProof w:val="0"/>
        </w:rPr>
      </w:pPr>
      <w:r>
        <w:rPr>
          <w:noProof w:val="0"/>
        </w:rPr>
        <w:t>Change the value to your own password placeholder.</w:t>
      </w:r>
    </w:p>
    <w:p w14:paraId="0205B324" w14:textId="0A244E1A" w:rsidR="000D7B83" w:rsidRPr="000D7B83" w:rsidRDefault="000D7B83" w:rsidP="000D7B83">
      <w:pPr>
        <w:pStyle w:val="Prod"/>
      </w:pPr>
      <w:r w:rsidRPr="009956CF">
        <w:t>***Final section – summary, links, and more resources (mandatory)</w:t>
      </w:r>
    </w:p>
    <w:p w14:paraId="52E301DF" w14:textId="77777777" w:rsidR="00C838D7" w:rsidRPr="009956CF" w:rsidRDefault="00C838D7" w:rsidP="00C838D7">
      <w:pPr>
        <w:pStyle w:val="Heading3"/>
        <w:rPr>
          <w:noProof w:val="0"/>
        </w:rPr>
      </w:pPr>
      <w:r w:rsidRPr="009956CF">
        <w:rPr>
          <w:noProof w:val="0"/>
        </w:rPr>
        <w:t>Where to go from here</w:t>
      </w:r>
    </w:p>
    <w:p w14:paraId="69CBA73E" w14:textId="00EA937D" w:rsidR="00C838D7" w:rsidRDefault="00B3742C" w:rsidP="00C838D7">
      <w:pPr>
        <w:rPr>
          <w:noProof w:val="0"/>
        </w:rPr>
      </w:pPr>
      <w:r>
        <w:rPr>
          <w:noProof w:val="0"/>
        </w:rPr>
        <w:t xml:space="preserve">Now that you’ve finished setting up the Direct Entitlement server, you can start granting users and/or groups to your Direct Entitlement service! </w:t>
      </w:r>
      <w:r w:rsidR="0025134C">
        <w:rPr>
          <w:noProof w:val="0"/>
        </w:rPr>
        <w:t xml:space="preserve">For more information about how to use the </w:t>
      </w:r>
      <w:r>
        <w:rPr>
          <w:noProof w:val="0"/>
        </w:rPr>
        <w:t>D</w:t>
      </w:r>
      <w:r w:rsidR="0025134C">
        <w:rPr>
          <w:noProof w:val="0"/>
        </w:rPr>
        <w:t xml:space="preserve">irect </w:t>
      </w:r>
      <w:r>
        <w:rPr>
          <w:noProof w:val="0"/>
        </w:rPr>
        <w:t>E</w:t>
      </w:r>
      <w:r w:rsidR="0025134C">
        <w:rPr>
          <w:noProof w:val="0"/>
        </w:rPr>
        <w:t>ntitlement service, please see this article.</w:t>
      </w:r>
    </w:p>
    <w:sectPr w:rsidR="00C838D7" w:rsidSect="00C838D7">
      <w:footerReference w:type="default" r:id="rId30"/>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6156AB" w14:textId="77777777" w:rsidR="00640C06" w:rsidRDefault="00640C06">
      <w:pPr>
        <w:spacing w:before="0" w:after="0" w:line="240" w:lineRule="auto"/>
      </w:pPr>
      <w:r>
        <w:separator/>
      </w:r>
    </w:p>
  </w:endnote>
  <w:endnote w:type="continuationSeparator" w:id="0">
    <w:p w14:paraId="18A9950A" w14:textId="77777777" w:rsidR="00640C06" w:rsidRDefault="00640C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Bold Italic">
    <w:panose1 w:val="020F07020304040A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1A9A86" w14:textId="77777777" w:rsidR="00640C06" w:rsidRPr="002B0C70" w:rsidRDefault="00640C06" w:rsidP="00C838D7">
    <w:pPr>
      <w:pStyle w:val="Footer"/>
      <w:tabs>
        <w:tab w:val="clear" w:pos="3600"/>
      </w:tabs>
      <w:rPr>
        <w:sz w:val="16"/>
        <w:szCs w:val="16"/>
      </w:rPr>
    </w:pPr>
    <w:r>
      <w:tab/>
    </w:r>
    <w:r w:rsidRPr="00E3202B">
      <w:rPr>
        <w:sz w:val="16"/>
        <w:szCs w:val="16"/>
      </w:rPr>
      <w:t>***CONFIDENTIAL***</w:t>
    </w:r>
    <w:r w:rsidRPr="00E3202B">
      <w:rPr>
        <w:sz w:val="16"/>
        <w:szCs w:val="16"/>
      </w:rPr>
      <w:tab/>
    </w:r>
    <w:r w:rsidRPr="00E3202B">
      <w:rPr>
        <w:sz w:val="16"/>
        <w:szCs w:val="16"/>
      </w:rPr>
      <w:fldChar w:fldCharType="begin"/>
    </w:r>
    <w:r w:rsidRPr="00E3202B">
      <w:rPr>
        <w:sz w:val="16"/>
        <w:szCs w:val="16"/>
      </w:rPr>
      <w:instrText xml:space="preserve"> FILENAME   \* MERGEFORMAT </w:instrText>
    </w:r>
    <w:r w:rsidRPr="00E3202B">
      <w:rPr>
        <w:sz w:val="16"/>
        <w:szCs w:val="16"/>
      </w:rPr>
      <w:fldChar w:fldCharType="separate"/>
    </w:r>
    <w:r>
      <w:rPr>
        <w:sz w:val="16"/>
        <w:szCs w:val="16"/>
      </w:rPr>
      <w:t>how_to_install_entitlement_server_DL.docxDocument1</w:t>
    </w:r>
    <w:r w:rsidRPr="00E3202B">
      <w:rPr>
        <w:sz w:val="16"/>
        <w:szCs w:val="16"/>
      </w:rPr>
      <w:fldChar w:fldCharType="end"/>
    </w:r>
    <w:r w:rsidRPr="00E3202B">
      <w:rPr>
        <w:sz w:val="16"/>
        <w:szCs w:val="16"/>
      </w:rPr>
      <w:t xml:space="preserve"> – </w:t>
    </w:r>
    <w:r w:rsidRPr="00E3202B">
      <w:rPr>
        <w:sz w:val="16"/>
        <w:szCs w:val="16"/>
      </w:rPr>
      <w:fldChar w:fldCharType="begin"/>
    </w:r>
    <w:r w:rsidRPr="00E3202B">
      <w:rPr>
        <w:sz w:val="16"/>
        <w:szCs w:val="16"/>
      </w:rPr>
      <w:instrText xml:space="preserve"> PAGE </w:instrText>
    </w:r>
    <w:r w:rsidRPr="00E3202B">
      <w:rPr>
        <w:sz w:val="16"/>
        <w:szCs w:val="16"/>
      </w:rPr>
      <w:fldChar w:fldCharType="separate"/>
    </w:r>
    <w:r w:rsidR="00A626ED">
      <w:rPr>
        <w:sz w:val="16"/>
        <w:szCs w:val="16"/>
      </w:rPr>
      <w:t>7</w:t>
    </w:r>
    <w:r w:rsidRPr="00E3202B">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FE5DCD" w14:textId="77777777" w:rsidR="00640C06" w:rsidRDefault="00640C06">
      <w:pPr>
        <w:spacing w:before="0" w:after="0" w:line="240" w:lineRule="auto"/>
      </w:pPr>
      <w:r>
        <w:separator/>
      </w:r>
    </w:p>
  </w:footnote>
  <w:footnote w:type="continuationSeparator" w:id="0">
    <w:p w14:paraId="01E8A393" w14:textId="77777777" w:rsidR="00640C06" w:rsidRDefault="00640C06">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760D4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6E419DE"/>
    <w:lvl w:ilvl="0">
      <w:start w:val="1"/>
      <w:numFmt w:val="decimal"/>
      <w:lvlText w:val="%1."/>
      <w:lvlJc w:val="left"/>
      <w:pPr>
        <w:tabs>
          <w:tab w:val="num" w:pos="1800"/>
        </w:tabs>
        <w:ind w:left="1800" w:hanging="360"/>
      </w:pPr>
    </w:lvl>
  </w:abstractNum>
  <w:abstractNum w:abstractNumId="2">
    <w:nsid w:val="FFFFFF7D"/>
    <w:multiLevelType w:val="singleLevel"/>
    <w:tmpl w:val="D06C4EB8"/>
    <w:lvl w:ilvl="0">
      <w:start w:val="1"/>
      <w:numFmt w:val="decimal"/>
      <w:lvlText w:val="%1."/>
      <w:lvlJc w:val="left"/>
      <w:pPr>
        <w:tabs>
          <w:tab w:val="num" w:pos="1440"/>
        </w:tabs>
        <w:ind w:left="1440" w:hanging="360"/>
      </w:pPr>
    </w:lvl>
  </w:abstractNum>
  <w:abstractNum w:abstractNumId="3">
    <w:nsid w:val="FFFFFF7E"/>
    <w:multiLevelType w:val="singleLevel"/>
    <w:tmpl w:val="883847E6"/>
    <w:lvl w:ilvl="0">
      <w:start w:val="1"/>
      <w:numFmt w:val="decimal"/>
      <w:lvlText w:val="%1."/>
      <w:lvlJc w:val="left"/>
      <w:pPr>
        <w:tabs>
          <w:tab w:val="num" w:pos="1080"/>
        </w:tabs>
        <w:ind w:left="1080" w:hanging="360"/>
      </w:pPr>
    </w:lvl>
  </w:abstractNum>
  <w:abstractNum w:abstractNumId="4">
    <w:nsid w:val="FFFFFF7F"/>
    <w:multiLevelType w:val="singleLevel"/>
    <w:tmpl w:val="376470B0"/>
    <w:lvl w:ilvl="0">
      <w:start w:val="1"/>
      <w:numFmt w:val="decimal"/>
      <w:lvlText w:val="%1."/>
      <w:lvlJc w:val="left"/>
      <w:pPr>
        <w:tabs>
          <w:tab w:val="num" w:pos="720"/>
        </w:tabs>
        <w:ind w:left="720" w:hanging="360"/>
      </w:pPr>
    </w:lvl>
  </w:abstractNum>
  <w:abstractNum w:abstractNumId="5">
    <w:nsid w:val="FFFFFF80"/>
    <w:multiLevelType w:val="singleLevel"/>
    <w:tmpl w:val="DAEE991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DBC613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6D0567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28AE1BE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80D27704"/>
    <w:lvl w:ilvl="0">
      <w:start w:val="1"/>
      <w:numFmt w:val="decimal"/>
      <w:lvlText w:val="%1."/>
      <w:lvlJc w:val="left"/>
      <w:pPr>
        <w:tabs>
          <w:tab w:val="num" w:pos="360"/>
        </w:tabs>
        <w:ind w:left="360" w:hanging="360"/>
      </w:pPr>
    </w:lvl>
  </w:abstractNum>
  <w:abstractNum w:abstractNumId="10">
    <w:nsid w:val="FFFFFF89"/>
    <w:multiLevelType w:val="singleLevel"/>
    <w:tmpl w:val="3432AD5E"/>
    <w:lvl w:ilvl="0">
      <w:start w:val="1"/>
      <w:numFmt w:val="bullet"/>
      <w:lvlText w:val=""/>
      <w:lvlJc w:val="left"/>
      <w:pPr>
        <w:tabs>
          <w:tab w:val="num" w:pos="360"/>
        </w:tabs>
        <w:ind w:left="360" w:hanging="360"/>
      </w:pPr>
      <w:rPr>
        <w:rFonts w:ascii="Symbol" w:hAnsi="Symbol" w:hint="default"/>
      </w:rPr>
    </w:lvl>
  </w:abstractNum>
  <w:abstractNum w:abstractNumId="11">
    <w:nsid w:val="FFFFFFFE"/>
    <w:multiLevelType w:val="singleLevel"/>
    <w:tmpl w:val="6C2066FA"/>
    <w:lvl w:ilvl="0">
      <w:numFmt w:val="decimal"/>
      <w:lvlText w:val="*"/>
      <w:lvlJc w:val="left"/>
    </w:lvl>
  </w:abstractNum>
  <w:abstractNum w:abstractNumId="12">
    <w:nsid w:val="001727F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58E483D"/>
    <w:multiLevelType w:val="hybridMultilevel"/>
    <w:tmpl w:val="77546CB0"/>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4">
    <w:nsid w:val="0C4D12FC"/>
    <w:multiLevelType w:val="multilevel"/>
    <w:tmpl w:val="C02E34B8"/>
    <w:lvl w:ilvl="0">
      <w:start w:val="1"/>
      <w:numFmt w:val="bullet"/>
      <w:lvlText w:val=""/>
      <w:lvlJc w:val="left"/>
      <w:pPr>
        <w:tabs>
          <w:tab w:val="num" w:pos="36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FDE40B6"/>
    <w:multiLevelType w:val="hybridMultilevel"/>
    <w:tmpl w:val="77BCF0FA"/>
    <w:lvl w:ilvl="0" w:tplc="09BCC0C8">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5822BED"/>
    <w:multiLevelType w:val="hybridMultilevel"/>
    <w:tmpl w:val="E1CCDD70"/>
    <w:lvl w:ilvl="0" w:tplc="6666F494">
      <w:start w:val="1"/>
      <w:numFmt w:val="bullet"/>
      <w:pStyle w:val="BullList"/>
      <w:lvlText w:val=""/>
      <w:lvlJc w:val="left"/>
      <w:pPr>
        <w:tabs>
          <w:tab w:val="num" w:pos="360"/>
        </w:tabs>
        <w:ind w:left="720" w:hanging="360"/>
      </w:pPr>
      <w:rPr>
        <w:rFonts w:ascii="Symbol" w:hAnsi="Symbol" w:hint="default"/>
      </w:rPr>
    </w:lvl>
    <w:lvl w:ilvl="1" w:tplc="ACA25A4E">
      <w:start w:val="1"/>
      <w:numFmt w:val="bullet"/>
      <w:pStyle w:val="BullList2"/>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7">
    <w:nsid w:val="27005E8A"/>
    <w:multiLevelType w:val="hybridMultilevel"/>
    <w:tmpl w:val="5900CB8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89526F0"/>
    <w:multiLevelType w:val="multilevel"/>
    <w:tmpl w:val="DD3CCBDC"/>
    <w:lvl w:ilvl="0">
      <w:start w:val="1"/>
      <w:numFmt w:val="bullet"/>
      <w:lvlText w:val=""/>
      <w:lvlJc w:val="left"/>
      <w:pPr>
        <w:tabs>
          <w:tab w:val="num" w:pos="36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nsid w:val="2B4C312E"/>
    <w:multiLevelType w:val="hybridMultilevel"/>
    <w:tmpl w:val="CF626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0B249C"/>
    <w:multiLevelType w:val="multilevel"/>
    <w:tmpl w:val="FB50AE4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373E0C7C"/>
    <w:multiLevelType w:val="hybridMultilevel"/>
    <w:tmpl w:val="670A5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771486"/>
    <w:multiLevelType w:val="multilevel"/>
    <w:tmpl w:val="B42200FE"/>
    <w:lvl w:ilvl="0">
      <w:start w:val="1"/>
      <w:numFmt w:val="bullet"/>
      <w:lvlText w:val=""/>
      <w:lvlJc w:val="left"/>
      <w:pPr>
        <w:tabs>
          <w:tab w:val="num" w:pos="36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3AE36673"/>
    <w:multiLevelType w:val="multilevel"/>
    <w:tmpl w:val="FB50AE4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nsid w:val="3BEF12CD"/>
    <w:multiLevelType w:val="multilevel"/>
    <w:tmpl w:val="D13A1A4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nsid w:val="3F9A2522"/>
    <w:multiLevelType w:val="hybridMultilevel"/>
    <w:tmpl w:val="FB50AE48"/>
    <w:lvl w:ilvl="0" w:tplc="79E609C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42364B20"/>
    <w:multiLevelType w:val="hybridMultilevel"/>
    <w:tmpl w:val="1C2AD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5686B83"/>
    <w:multiLevelType w:val="hybridMultilevel"/>
    <w:tmpl w:val="90BE4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44458B"/>
    <w:multiLevelType w:val="hybridMultilevel"/>
    <w:tmpl w:val="658C01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CC7E8A"/>
    <w:multiLevelType w:val="hybridMultilevel"/>
    <w:tmpl w:val="8FA6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F224BD"/>
    <w:multiLevelType w:val="hybridMultilevel"/>
    <w:tmpl w:val="3F0C13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31152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nsid w:val="533D075A"/>
    <w:multiLevelType w:val="multilevel"/>
    <w:tmpl w:val="FB50AE4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nsid w:val="53773963"/>
    <w:multiLevelType w:val="hybridMultilevel"/>
    <w:tmpl w:val="855C83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A00708"/>
    <w:multiLevelType w:val="hybridMultilevel"/>
    <w:tmpl w:val="D3D88D08"/>
    <w:lvl w:ilvl="0" w:tplc="685AFB96">
      <w:start w:val="1"/>
      <w:numFmt w:val="decimal"/>
      <w:pStyle w:val="NumList"/>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5">
    <w:nsid w:val="5D47361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nsid w:val="74650D01"/>
    <w:multiLevelType w:val="hybridMultilevel"/>
    <w:tmpl w:val="1C2AD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3D63B6"/>
    <w:multiLevelType w:val="hybridMultilevel"/>
    <w:tmpl w:val="3F0C13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lvlOverride w:ilvl="0">
      <w:lvl w:ilvl="0">
        <w:start w:val="1"/>
        <w:numFmt w:val="bullet"/>
        <w:lvlText w:val=""/>
        <w:legacy w:legacy="1" w:legacySpace="0" w:legacyIndent="360"/>
        <w:lvlJc w:val="left"/>
        <w:pPr>
          <w:ind w:left="360" w:hanging="360"/>
        </w:pPr>
        <w:rPr>
          <w:rFonts w:ascii="Symbol" w:hAnsi="Symbol" w:cs="Wingdings" w:hint="default"/>
        </w:rPr>
      </w:lvl>
    </w:lvlOverride>
  </w:num>
  <w:num w:numId="2">
    <w:abstractNumId w:val="25"/>
  </w:num>
  <w:num w:numId="3">
    <w:abstractNumId w:val="15"/>
  </w:num>
  <w:num w:numId="4">
    <w:abstractNumId w:val="35"/>
  </w:num>
  <w:num w:numId="5">
    <w:abstractNumId w:val="32"/>
  </w:num>
  <w:num w:numId="6">
    <w:abstractNumId w:val="23"/>
  </w:num>
  <w:num w:numId="7">
    <w:abstractNumId w:val="20"/>
  </w:num>
  <w:num w:numId="8">
    <w:abstractNumId w:val="10"/>
  </w:num>
  <w:num w:numId="9">
    <w:abstractNumId w:val="8"/>
  </w:num>
  <w:num w:numId="10">
    <w:abstractNumId w:val="7"/>
  </w:num>
  <w:num w:numId="11">
    <w:abstractNumId w:val="6"/>
  </w:num>
  <w:num w:numId="12">
    <w:abstractNumId w:val="5"/>
  </w:num>
  <w:num w:numId="13">
    <w:abstractNumId w:val="9"/>
  </w:num>
  <w:num w:numId="14">
    <w:abstractNumId w:val="4"/>
  </w:num>
  <w:num w:numId="15">
    <w:abstractNumId w:val="3"/>
  </w:num>
  <w:num w:numId="16">
    <w:abstractNumId w:val="2"/>
  </w:num>
  <w:num w:numId="17">
    <w:abstractNumId w:val="1"/>
  </w:num>
  <w:num w:numId="18">
    <w:abstractNumId w:val="13"/>
  </w:num>
  <w:num w:numId="19">
    <w:abstractNumId w:val="16"/>
  </w:num>
  <w:num w:numId="20">
    <w:abstractNumId w:val="34"/>
  </w:num>
  <w:num w:numId="21">
    <w:abstractNumId w:val="31"/>
  </w:num>
  <w:num w:numId="22">
    <w:abstractNumId w:val="12"/>
  </w:num>
  <w:num w:numId="23">
    <w:abstractNumId w:val="24"/>
  </w:num>
  <w:num w:numId="24">
    <w:abstractNumId w:val="18"/>
  </w:num>
  <w:num w:numId="25">
    <w:abstractNumId w:val="22"/>
  </w:num>
  <w:num w:numId="26">
    <w:abstractNumId w:val="14"/>
  </w:num>
  <w:num w:numId="27">
    <w:abstractNumId w:val="0"/>
  </w:num>
  <w:num w:numId="28">
    <w:abstractNumId w:val="17"/>
  </w:num>
  <w:num w:numId="29">
    <w:abstractNumId w:val="21"/>
  </w:num>
  <w:num w:numId="30">
    <w:abstractNumId w:val="27"/>
  </w:num>
  <w:num w:numId="31">
    <w:abstractNumId w:val="19"/>
  </w:num>
  <w:num w:numId="32">
    <w:abstractNumId w:val="36"/>
  </w:num>
  <w:num w:numId="33">
    <w:abstractNumId w:val="30"/>
  </w:num>
  <w:num w:numId="34">
    <w:abstractNumId w:val="28"/>
  </w:num>
  <w:num w:numId="35">
    <w:abstractNumId w:val="26"/>
  </w:num>
  <w:num w:numId="36">
    <w:abstractNumId w:val="37"/>
  </w:num>
  <w:num w:numId="37">
    <w:abstractNumId w:val="29"/>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intFractionalCharacterWidth/>
  <w:embedSystemFonts/>
  <w:proofState w:spelling="clean" w:grammar="clean"/>
  <w:attachedTemplate r:id="rId1"/>
  <w:stylePaneSortMethod w:val="0000"/>
  <w:trackRevisions/>
  <w:defaultTabStop w:val="720"/>
  <w:doNotHyphenateCaps/>
  <w:clickAndTypeStyle w:val="Authorbio"/>
  <w:drawingGridHorizontalSpacing w:val="120"/>
  <w:drawingGridVerticalSpacing w:val="12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1CA1"/>
    <w:rsid w:val="00036A1C"/>
    <w:rsid w:val="00056930"/>
    <w:rsid w:val="000578E4"/>
    <w:rsid w:val="0006732A"/>
    <w:rsid w:val="000B1CA1"/>
    <w:rsid w:val="000C69FA"/>
    <w:rsid w:val="000D604E"/>
    <w:rsid w:val="000D7B83"/>
    <w:rsid w:val="00110094"/>
    <w:rsid w:val="00127A7B"/>
    <w:rsid w:val="00150D8D"/>
    <w:rsid w:val="00157FE4"/>
    <w:rsid w:val="00181AA8"/>
    <w:rsid w:val="001E6E9C"/>
    <w:rsid w:val="0020516C"/>
    <w:rsid w:val="0025134C"/>
    <w:rsid w:val="00260611"/>
    <w:rsid w:val="002D11F7"/>
    <w:rsid w:val="002D2E1D"/>
    <w:rsid w:val="002E082F"/>
    <w:rsid w:val="002F0B1D"/>
    <w:rsid w:val="00351BF5"/>
    <w:rsid w:val="0035591E"/>
    <w:rsid w:val="003F41A0"/>
    <w:rsid w:val="003F6766"/>
    <w:rsid w:val="00436E6C"/>
    <w:rsid w:val="00441B2A"/>
    <w:rsid w:val="00446C31"/>
    <w:rsid w:val="00450E01"/>
    <w:rsid w:val="004A1D7A"/>
    <w:rsid w:val="004B5E5F"/>
    <w:rsid w:val="005B2FCD"/>
    <w:rsid w:val="005E01D2"/>
    <w:rsid w:val="005E4C41"/>
    <w:rsid w:val="005F715C"/>
    <w:rsid w:val="00622DB1"/>
    <w:rsid w:val="00640C06"/>
    <w:rsid w:val="006667A7"/>
    <w:rsid w:val="006675B8"/>
    <w:rsid w:val="0069046B"/>
    <w:rsid w:val="006E67EF"/>
    <w:rsid w:val="00700C30"/>
    <w:rsid w:val="007568B8"/>
    <w:rsid w:val="00795233"/>
    <w:rsid w:val="00797274"/>
    <w:rsid w:val="007A1106"/>
    <w:rsid w:val="007A138A"/>
    <w:rsid w:val="007B336A"/>
    <w:rsid w:val="00810885"/>
    <w:rsid w:val="0082712D"/>
    <w:rsid w:val="008769DE"/>
    <w:rsid w:val="009250FE"/>
    <w:rsid w:val="00935C41"/>
    <w:rsid w:val="00935CF2"/>
    <w:rsid w:val="009514BC"/>
    <w:rsid w:val="00A15D11"/>
    <w:rsid w:val="00A266A5"/>
    <w:rsid w:val="00A4360B"/>
    <w:rsid w:val="00A626ED"/>
    <w:rsid w:val="00A62CD0"/>
    <w:rsid w:val="00AC5CE4"/>
    <w:rsid w:val="00AD4FDE"/>
    <w:rsid w:val="00B3742C"/>
    <w:rsid w:val="00B80741"/>
    <w:rsid w:val="00B80CE4"/>
    <w:rsid w:val="00BA26A3"/>
    <w:rsid w:val="00C30D8F"/>
    <w:rsid w:val="00C838D7"/>
    <w:rsid w:val="00D03218"/>
    <w:rsid w:val="00D03890"/>
    <w:rsid w:val="00D24083"/>
    <w:rsid w:val="00D34235"/>
    <w:rsid w:val="00D76FC4"/>
    <w:rsid w:val="00D95184"/>
    <w:rsid w:val="00DB5AD2"/>
    <w:rsid w:val="00DD3056"/>
    <w:rsid w:val="00DE2130"/>
    <w:rsid w:val="00E1194A"/>
    <w:rsid w:val="00E240C0"/>
    <w:rsid w:val="00E826A3"/>
    <w:rsid w:val="00EB7429"/>
    <w:rsid w:val="00EE5ECC"/>
    <w:rsid w:val="00EF35AC"/>
    <w:rsid w:val="00EF4C7E"/>
    <w:rsid w:val="00F121BB"/>
    <w:rsid w:val="00F34394"/>
    <w:rsid w:val="00F636E9"/>
    <w:rsid w:val="00F91D15"/>
    <w:rsid w:val="00FB1487"/>
    <w:rsid w:val="00FB21F6"/>
    <w:rsid w:val="00FB55EC"/>
    <w:rsid w:val="00FC1D94"/>
    <w:rsid w:val="00FC65DB"/>
    <w:rsid w:val="00FF396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BD64E4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style w:type="paragraph" w:default="1" w:styleId="Normal">
    <w:name w:val="Normal"/>
    <w:qFormat/>
    <w:rsid w:val="00CB4890"/>
    <w:pPr>
      <w:tabs>
        <w:tab w:val="left" w:pos="3600"/>
      </w:tabs>
      <w:overflowPunct w:val="0"/>
      <w:autoSpaceDE w:val="0"/>
      <w:autoSpaceDN w:val="0"/>
      <w:adjustRightInd w:val="0"/>
      <w:spacing w:before="120" w:after="120" w:line="360" w:lineRule="auto"/>
      <w:textAlignment w:val="baseline"/>
    </w:pPr>
    <w:rPr>
      <w:rFonts w:ascii="Verdana" w:hAnsi="Verdana"/>
      <w:noProof/>
    </w:rPr>
  </w:style>
  <w:style w:type="paragraph" w:styleId="Heading1">
    <w:name w:val="heading 1"/>
    <w:basedOn w:val="Normal"/>
    <w:next w:val="Normal"/>
    <w:qFormat/>
    <w:rsid w:val="00CB4890"/>
    <w:pPr>
      <w:keepNext/>
      <w:tabs>
        <w:tab w:val="clear" w:pos="3600"/>
      </w:tabs>
      <w:spacing w:after="60" w:line="240" w:lineRule="auto"/>
      <w:outlineLvl w:val="0"/>
    </w:pPr>
    <w:rPr>
      <w:b/>
      <w:noProof w:val="0"/>
      <w:sz w:val="28"/>
    </w:rPr>
  </w:style>
  <w:style w:type="paragraph" w:styleId="Heading2">
    <w:name w:val="heading 2"/>
    <w:basedOn w:val="Normal"/>
    <w:next w:val="Normal"/>
    <w:qFormat/>
    <w:rsid w:val="009956CF"/>
    <w:pPr>
      <w:keepNext/>
      <w:spacing w:after="60" w:line="240" w:lineRule="auto"/>
      <w:outlineLvl w:val="1"/>
    </w:pPr>
    <w:rPr>
      <w:b/>
      <w:sz w:val="24"/>
      <w:szCs w:val="22"/>
    </w:rPr>
  </w:style>
  <w:style w:type="paragraph" w:styleId="Heading3">
    <w:name w:val="heading 3"/>
    <w:basedOn w:val="Normal"/>
    <w:next w:val="Normal"/>
    <w:link w:val="Heading3Char"/>
    <w:qFormat/>
    <w:rsid w:val="000D5727"/>
    <w:pPr>
      <w:keepNext/>
      <w:pBdr>
        <w:top w:val="single" w:sz="4" w:space="1" w:color="auto"/>
        <w:bottom w:val="single" w:sz="4" w:space="1" w:color="auto"/>
      </w:pBdr>
      <w:spacing w:before="240" w:after="60" w:line="240" w:lineRule="auto"/>
      <w:outlineLvl w:val="2"/>
    </w:pPr>
    <w:rPr>
      <w:b/>
      <w:i/>
      <w:sz w:val="22"/>
      <w:szCs w:val="22"/>
    </w:rPr>
  </w:style>
  <w:style w:type="paragraph" w:styleId="Heading4">
    <w:name w:val="heading 4"/>
    <w:basedOn w:val="Normal"/>
    <w:next w:val="Normal"/>
    <w:link w:val="Heading4Char"/>
    <w:qFormat/>
    <w:rsid w:val="00D724C5"/>
    <w:pPr>
      <w:keepNext/>
      <w:spacing w:after="60" w:line="240" w:lineRule="auto"/>
      <w:outlineLvl w:val="3"/>
    </w:pPr>
    <w:rPr>
      <w:b/>
    </w:rPr>
  </w:style>
  <w:style w:type="paragraph" w:styleId="Heading5">
    <w:name w:val="heading 5"/>
    <w:basedOn w:val="Normal"/>
    <w:next w:val="Normal"/>
    <w:link w:val="Heading5Char"/>
    <w:uiPriority w:val="9"/>
    <w:unhideWhenUsed/>
    <w:qFormat/>
    <w:rsid w:val="00B83B39"/>
    <w:pPr>
      <w:spacing w:before="240" w:after="60"/>
      <w:outlineLvl w:val="4"/>
    </w:pPr>
    <w:rPr>
      <w:b/>
      <w:bCs/>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URL">
    <w:name w:val="Author URL"/>
    <w:basedOn w:val="Normal"/>
    <w:next w:val="Normal"/>
    <w:rsid w:val="009956CF"/>
    <w:pPr>
      <w:tabs>
        <w:tab w:val="clear" w:pos="3600"/>
        <w:tab w:val="left" w:pos="2160"/>
        <w:tab w:val="left" w:pos="4320"/>
        <w:tab w:val="left" w:pos="6480"/>
      </w:tabs>
      <w:overflowPunct/>
      <w:autoSpaceDE/>
      <w:autoSpaceDN/>
      <w:adjustRightInd/>
      <w:spacing w:before="0" w:line="240" w:lineRule="auto"/>
      <w:textAlignment w:val="auto"/>
    </w:pPr>
    <w:rPr>
      <w:noProof w:val="0"/>
      <w:color w:val="0000FF"/>
    </w:rPr>
  </w:style>
  <w:style w:type="character" w:customStyle="1" w:styleId="Heading5Char">
    <w:name w:val="Heading 5 Char"/>
    <w:link w:val="Heading5"/>
    <w:uiPriority w:val="9"/>
    <w:rsid w:val="00B83B39"/>
    <w:rPr>
      <w:rFonts w:ascii="Verdana" w:eastAsia="Times New Roman" w:hAnsi="Verdana" w:cs="Times New Roman"/>
      <w:b/>
      <w:bCs/>
      <w:iCs/>
      <w:noProof/>
      <w:sz w:val="18"/>
      <w:szCs w:val="26"/>
    </w:rPr>
  </w:style>
  <w:style w:type="paragraph" w:customStyle="1" w:styleId="Bullcont">
    <w:name w:val="Bull cont."/>
    <w:basedOn w:val="BullList"/>
    <w:rsid w:val="00EA499A"/>
    <w:pPr>
      <w:numPr>
        <w:numId w:val="0"/>
      </w:numPr>
      <w:ind w:left="720"/>
    </w:pPr>
  </w:style>
  <w:style w:type="paragraph" w:customStyle="1" w:styleId="BullList">
    <w:name w:val="Bull List"/>
    <w:basedOn w:val="Normal"/>
    <w:rsid w:val="005B150D"/>
    <w:pPr>
      <w:numPr>
        <w:numId w:val="19"/>
      </w:numPr>
      <w:tabs>
        <w:tab w:val="clear" w:pos="3600"/>
      </w:tabs>
      <w:spacing w:before="60" w:after="60"/>
    </w:pPr>
    <w:rPr>
      <w:noProof w:val="0"/>
    </w:rPr>
  </w:style>
  <w:style w:type="paragraph" w:customStyle="1" w:styleId="NumList">
    <w:name w:val="Num List"/>
    <w:basedOn w:val="Normal"/>
    <w:rsid w:val="00EA499A"/>
    <w:pPr>
      <w:numPr>
        <w:numId w:val="20"/>
      </w:numPr>
      <w:tabs>
        <w:tab w:val="clear" w:pos="3600"/>
      </w:tabs>
      <w:spacing w:before="0" w:after="60"/>
    </w:pPr>
    <w:rPr>
      <w:noProof w:val="0"/>
    </w:rPr>
  </w:style>
  <w:style w:type="paragraph" w:customStyle="1" w:styleId="Numcont">
    <w:name w:val="Num cont."/>
    <w:basedOn w:val="NumList"/>
    <w:rsid w:val="009D41BA"/>
    <w:pPr>
      <w:numPr>
        <w:numId w:val="0"/>
      </w:numPr>
      <w:ind w:left="720"/>
    </w:pPr>
  </w:style>
  <w:style w:type="paragraph" w:customStyle="1" w:styleId="EdNote">
    <w:name w:val="Ed Note"/>
    <w:basedOn w:val="Normal"/>
    <w:next w:val="Normal"/>
    <w:rsid w:val="00165084"/>
    <w:pPr>
      <w:pBdr>
        <w:top w:val="double" w:sz="6" w:space="1" w:color="auto"/>
        <w:left w:val="double" w:sz="6" w:space="1" w:color="auto"/>
        <w:bottom w:val="double" w:sz="6" w:space="1" w:color="auto"/>
        <w:right w:val="double" w:sz="6" w:space="1" w:color="auto"/>
      </w:pBdr>
      <w:spacing w:before="60" w:line="240" w:lineRule="auto"/>
    </w:pPr>
    <w:rPr>
      <w:b/>
      <w:color w:val="FF0000"/>
    </w:rPr>
  </w:style>
  <w:style w:type="paragraph" w:customStyle="1" w:styleId="Prod">
    <w:name w:val="Prod"/>
    <w:basedOn w:val="Normal"/>
    <w:next w:val="Normal"/>
    <w:rsid w:val="00CB4890"/>
    <w:pPr>
      <w:tabs>
        <w:tab w:val="clear" w:pos="3600"/>
      </w:tabs>
    </w:pPr>
    <w:rPr>
      <w:rFonts w:cs="Arial"/>
      <w:b/>
      <w:bCs/>
      <w:i/>
      <w:noProof w:val="0"/>
      <w:color w:val="0000FF"/>
      <w:szCs w:val="24"/>
    </w:rPr>
  </w:style>
  <w:style w:type="paragraph" w:styleId="Header">
    <w:name w:val="header"/>
    <w:basedOn w:val="Normal"/>
    <w:rsid w:val="00AB7182"/>
    <w:pPr>
      <w:tabs>
        <w:tab w:val="center" w:pos="4320"/>
        <w:tab w:val="right" w:pos="8640"/>
      </w:tabs>
    </w:pPr>
  </w:style>
  <w:style w:type="paragraph" w:styleId="Footer">
    <w:name w:val="footer"/>
    <w:basedOn w:val="Normal"/>
    <w:rsid w:val="00AB7182"/>
    <w:pPr>
      <w:tabs>
        <w:tab w:val="center" w:pos="4320"/>
        <w:tab w:val="right" w:pos="8640"/>
      </w:tabs>
    </w:pPr>
  </w:style>
  <w:style w:type="paragraph" w:customStyle="1" w:styleId="Placeholder">
    <w:name w:val="Placeholder"/>
    <w:basedOn w:val="Normal"/>
    <w:rsid w:val="00974EF8"/>
    <w:pPr>
      <w:tabs>
        <w:tab w:val="center" w:pos="4320"/>
        <w:tab w:val="right" w:pos="8640"/>
      </w:tabs>
    </w:pPr>
    <w:rPr>
      <w:color w:val="0000FF"/>
    </w:rPr>
  </w:style>
  <w:style w:type="paragraph" w:customStyle="1" w:styleId="AuthorByline">
    <w:name w:val="Author By line"/>
    <w:basedOn w:val="Normal"/>
    <w:next w:val="Normal"/>
    <w:rsid w:val="00ED3098"/>
    <w:pPr>
      <w:tabs>
        <w:tab w:val="clear" w:pos="3600"/>
      </w:tabs>
      <w:overflowPunct/>
      <w:autoSpaceDE/>
      <w:autoSpaceDN/>
      <w:adjustRightInd/>
      <w:spacing w:after="60" w:line="240" w:lineRule="auto"/>
      <w:textAlignment w:val="auto"/>
    </w:pPr>
    <w:rPr>
      <w:rFonts w:eastAsia="Times"/>
      <w:color w:val="595959"/>
    </w:rPr>
  </w:style>
  <w:style w:type="paragraph" w:customStyle="1" w:styleId="FigCaption">
    <w:name w:val="Fig Caption"/>
    <w:basedOn w:val="Normal"/>
    <w:next w:val="Normal"/>
    <w:rsid w:val="009956CF"/>
    <w:pPr>
      <w:spacing w:before="0"/>
    </w:pPr>
    <w:rPr>
      <w:i/>
    </w:rPr>
  </w:style>
  <w:style w:type="paragraph" w:customStyle="1" w:styleId="TableHead">
    <w:name w:val="Table Head"/>
    <w:basedOn w:val="Normal"/>
    <w:next w:val="TCH"/>
    <w:autoRedefine/>
    <w:rsid w:val="00BA302D"/>
    <w:rPr>
      <w:i/>
      <w:noProof w:val="0"/>
    </w:rPr>
  </w:style>
  <w:style w:type="paragraph" w:customStyle="1" w:styleId="TCH">
    <w:name w:val="TCH"/>
    <w:next w:val="TX"/>
    <w:autoRedefine/>
    <w:rsid w:val="00E77748"/>
    <w:pPr>
      <w:tabs>
        <w:tab w:val="left" w:pos="2160"/>
        <w:tab w:val="left" w:pos="4320"/>
        <w:tab w:val="left" w:pos="6480"/>
        <w:tab w:val="left" w:pos="8640"/>
      </w:tabs>
      <w:spacing w:before="120" w:after="120"/>
    </w:pPr>
    <w:rPr>
      <w:rFonts w:ascii="Verdana" w:hAnsi="Verdana"/>
      <w:b/>
      <w:color w:val="000000"/>
    </w:rPr>
  </w:style>
  <w:style w:type="paragraph" w:customStyle="1" w:styleId="TX">
    <w:name w:val="TX"/>
    <w:basedOn w:val="TCH"/>
    <w:autoRedefine/>
    <w:rsid w:val="005C6A82"/>
    <w:pPr>
      <w:spacing w:before="60" w:after="60"/>
    </w:pPr>
    <w:rPr>
      <w:b w:val="0"/>
    </w:rPr>
  </w:style>
  <w:style w:type="paragraph" w:styleId="BalloonText">
    <w:name w:val="Balloon Text"/>
    <w:basedOn w:val="Normal"/>
    <w:semiHidden/>
    <w:rsid w:val="00224BA0"/>
    <w:rPr>
      <w:rFonts w:ascii="Tahoma" w:hAnsi="Tahoma" w:cs="Tahoma"/>
      <w:sz w:val="16"/>
      <w:szCs w:val="16"/>
    </w:rPr>
  </w:style>
  <w:style w:type="paragraph" w:customStyle="1" w:styleId="TXLast">
    <w:name w:val="TX Last"/>
    <w:basedOn w:val="TX"/>
    <w:next w:val="Normal"/>
    <w:rsid w:val="005C6A82"/>
    <w:pPr>
      <w:spacing w:after="240"/>
    </w:pPr>
  </w:style>
  <w:style w:type="table" w:styleId="TableGrid">
    <w:name w:val="Table Grid"/>
    <w:basedOn w:val="TableNormal"/>
    <w:rsid w:val="000D69C4"/>
    <w:pPr>
      <w:tabs>
        <w:tab w:val="left" w:pos="3600"/>
      </w:tabs>
      <w:overflowPunct w:val="0"/>
      <w:autoSpaceDE w:val="0"/>
      <w:autoSpaceDN w:val="0"/>
      <w:adjustRightInd w:val="0"/>
      <w:spacing w:before="240" w:after="24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ullList2">
    <w:name w:val="Bull List 2"/>
    <w:basedOn w:val="BullList"/>
    <w:qFormat/>
    <w:rsid w:val="008858E4"/>
    <w:pPr>
      <w:numPr>
        <w:ilvl w:val="1"/>
      </w:numPr>
      <w:spacing w:before="0"/>
    </w:pPr>
  </w:style>
  <w:style w:type="paragraph" w:customStyle="1" w:styleId="Code">
    <w:name w:val="Code"/>
    <w:basedOn w:val="Normal"/>
    <w:rsid w:val="00CA53A3"/>
    <w:pPr>
      <w:spacing w:before="0" w:after="60" w:line="240" w:lineRule="auto"/>
    </w:pPr>
    <w:rPr>
      <w:rFonts w:ascii="Courier New" w:hAnsi="Courier New"/>
    </w:rPr>
  </w:style>
  <w:style w:type="character" w:customStyle="1" w:styleId="Codechar">
    <w:name w:val="Code char"/>
    <w:rsid w:val="00CA53A3"/>
    <w:rPr>
      <w:rFonts w:ascii="Courier New" w:hAnsi="Courier New"/>
      <w:sz w:val="22"/>
    </w:rPr>
  </w:style>
  <w:style w:type="paragraph" w:customStyle="1" w:styleId="Contents">
    <w:name w:val="Contents"/>
    <w:basedOn w:val="Normal"/>
    <w:rsid w:val="00CB4890"/>
    <w:pPr>
      <w:spacing w:before="60" w:after="60"/>
    </w:pPr>
  </w:style>
  <w:style w:type="paragraph" w:customStyle="1" w:styleId="Body">
    <w:name w:val="Body"/>
    <w:basedOn w:val="Normal"/>
    <w:next w:val="Normal"/>
    <w:autoRedefine/>
    <w:rsid w:val="007D66CB"/>
    <w:pPr>
      <w:tabs>
        <w:tab w:val="clear" w:pos="3600"/>
        <w:tab w:val="left" w:pos="2160"/>
        <w:tab w:val="left" w:pos="4320"/>
        <w:tab w:val="left" w:pos="6480"/>
      </w:tabs>
      <w:overflowPunct/>
      <w:autoSpaceDE/>
      <w:autoSpaceDN/>
      <w:adjustRightInd/>
      <w:textAlignment w:val="auto"/>
    </w:pPr>
    <w:rPr>
      <w:noProof w:val="0"/>
      <w:color w:val="000000"/>
    </w:rPr>
  </w:style>
  <w:style w:type="paragraph" w:customStyle="1" w:styleId="Note">
    <w:name w:val="Note"/>
    <w:basedOn w:val="Normal"/>
    <w:rsid w:val="00C64CDA"/>
    <w:rPr>
      <w:noProof w:val="0"/>
      <w:color w:val="808080"/>
    </w:rPr>
  </w:style>
  <w:style w:type="character" w:customStyle="1" w:styleId="Path">
    <w:name w:val="Path"/>
    <w:rsid w:val="002D0FDD"/>
    <w:rPr>
      <w:rFonts w:ascii="Courier New" w:hAnsi="Courier New"/>
      <w:b/>
      <w:color w:val="FF0000"/>
      <w:sz w:val="22"/>
    </w:rPr>
  </w:style>
  <w:style w:type="paragraph" w:customStyle="1" w:styleId="Authorbio">
    <w:name w:val="Author bio"/>
    <w:basedOn w:val="Normal"/>
    <w:qFormat/>
    <w:rsid w:val="001D2049"/>
    <w:pPr>
      <w:spacing w:before="0"/>
    </w:pPr>
    <w:rPr>
      <w:noProof w:val="0"/>
      <w:color w:val="595959"/>
    </w:rPr>
  </w:style>
  <w:style w:type="paragraph" w:customStyle="1" w:styleId="Properties">
    <w:name w:val="Properties"/>
    <w:basedOn w:val="Code"/>
    <w:qFormat/>
    <w:rsid w:val="00ED3098"/>
    <w:rPr>
      <w:rFonts w:ascii="Verdana" w:hAnsi="Verdana"/>
      <w:noProof w:val="0"/>
      <w:color w:val="404040"/>
    </w:rPr>
  </w:style>
  <w:style w:type="character" w:customStyle="1" w:styleId="Heading3Char">
    <w:name w:val="Heading 3 Char"/>
    <w:link w:val="Heading3"/>
    <w:rsid w:val="006A24BE"/>
    <w:rPr>
      <w:rFonts w:ascii="Verdana" w:hAnsi="Verdana"/>
      <w:b/>
      <w:i/>
      <w:noProof/>
      <w:sz w:val="22"/>
      <w:szCs w:val="22"/>
    </w:rPr>
  </w:style>
  <w:style w:type="character" w:customStyle="1" w:styleId="Heading4Char">
    <w:name w:val="Heading 4 Char"/>
    <w:link w:val="Heading4"/>
    <w:rsid w:val="006A24BE"/>
    <w:rPr>
      <w:rFonts w:ascii="Verdana" w:hAnsi="Verdana"/>
      <w:b/>
      <w:noProof/>
    </w:rPr>
  </w:style>
  <w:style w:type="character" w:styleId="Hyperlink">
    <w:name w:val="Hyperlink"/>
    <w:basedOn w:val="DefaultParagraphFont"/>
    <w:rsid w:val="00A62CD0"/>
    <w:rPr>
      <w:color w:val="0000FF" w:themeColor="hyperlink"/>
      <w:u w:val="single"/>
    </w:rPr>
  </w:style>
  <w:style w:type="paragraph" w:styleId="ListParagraph">
    <w:name w:val="List Paragraph"/>
    <w:basedOn w:val="Normal"/>
    <w:rsid w:val="000C69FA"/>
    <w:pPr>
      <w:ind w:left="720"/>
      <w:contextualSpacing/>
    </w:pPr>
  </w:style>
  <w:style w:type="character" w:styleId="CommentReference">
    <w:name w:val="annotation reference"/>
    <w:basedOn w:val="DefaultParagraphFont"/>
    <w:rsid w:val="001E6E9C"/>
    <w:rPr>
      <w:sz w:val="18"/>
      <w:szCs w:val="18"/>
    </w:rPr>
  </w:style>
  <w:style w:type="paragraph" w:styleId="CommentText">
    <w:name w:val="annotation text"/>
    <w:basedOn w:val="Normal"/>
    <w:link w:val="CommentTextChar"/>
    <w:rsid w:val="001E6E9C"/>
    <w:pPr>
      <w:spacing w:line="240" w:lineRule="auto"/>
    </w:pPr>
    <w:rPr>
      <w:sz w:val="24"/>
      <w:szCs w:val="24"/>
    </w:rPr>
  </w:style>
  <w:style w:type="character" w:customStyle="1" w:styleId="CommentTextChar">
    <w:name w:val="Comment Text Char"/>
    <w:basedOn w:val="DefaultParagraphFont"/>
    <w:link w:val="CommentText"/>
    <w:rsid w:val="001E6E9C"/>
    <w:rPr>
      <w:rFonts w:ascii="Verdana" w:hAnsi="Verdana"/>
      <w:noProof/>
      <w:sz w:val="24"/>
      <w:szCs w:val="24"/>
    </w:rPr>
  </w:style>
  <w:style w:type="paragraph" w:styleId="CommentSubject">
    <w:name w:val="annotation subject"/>
    <w:basedOn w:val="CommentText"/>
    <w:next w:val="CommentText"/>
    <w:link w:val="CommentSubjectChar"/>
    <w:rsid w:val="001E6E9C"/>
    <w:rPr>
      <w:b/>
      <w:bCs/>
      <w:sz w:val="20"/>
      <w:szCs w:val="20"/>
    </w:rPr>
  </w:style>
  <w:style w:type="character" w:customStyle="1" w:styleId="CommentSubjectChar">
    <w:name w:val="Comment Subject Char"/>
    <w:basedOn w:val="CommentTextChar"/>
    <w:link w:val="CommentSubject"/>
    <w:rsid w:val="001E6E9C"/>
    <w:rPr>
      <w:rFonts w:ascii="Verdana" w:hAnsi="Verdana"/>
      <w:b/>
      <w:bCs/>
      <w:noProof/>
      <w:sz w:val="24"/>
      <w:szCs w:val="24"/>
    </w:rPr>
  </w:style>
  <w:style w:type="character" w:styleId="FollowedHyperlink">
    <w:name w:val="FollowedHyperlink"/>
    <w:basedOn w:val="DefaultParagraphFont"/>
    <w:rsid w:val="00036A1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style w:type="paragraph" w:default="1" w:styleId="Normal">
    <w:name w:val="Normal"/>
    <w:qFormat/>
    <w:rsid w:val="00CB4890"/>
    <w:pPr>
      <w:tabs>
        <w:tab w:val="left" w:pos="3600"/>
      </w:tabs>
      <w:overflowPunct w:val="0"/>
      <w:autoSpaceDE w:val="0"/>
      <w:autoSpaceDN w:val="0"/>
      <w:adjustRightInd w:val="0"/>
      <w:spacing w:before="120" w:after="120" w:line="360" w:lineRule="auto"/>
      <w:textAlignment w:val="baseline"/>
    </w:pPr>
    <w:rPr>
      <w:rFonts w:ascii="Verdana" w:hAnsi="Verdana"/>
      <w:noProof/>
    </w:rPr>
  </w:style>
  <w:style w:type="paragraph" w:styleId="Heading1">
    <w:name w:val="heading 1"/>
    <w:basedOn w:val="Normal"/>
    <w:next w:val="Normal"/>
    <w:qFormat/>
    <w:rsid w:val="00CB4890"/>
    <w:pPr>
      <w:keepNext/>
      <w:tabs>
        <w:tab w:val="clear" w:pos="3600"/>
      </w:tabs>
      <w:spacing w:after="60" w:line="240" w:lineRule="auto"/>
      <w:outlineLvl w:val="0"/>
    </w:pPr>
    <w:rPr>
      <w:b/>
      <w:noProof w:val="0"/>
      <w:sz w:val="28"/>
    </w:rPr>
  </w:style>
  <w:style w:type="paragraph" w:styleId="Heading2">
    <w:name w:val="heading 2"/>
    <w:basedOn w:val="Normal"/>
    <w:next w:val="Normal"/>
    <w:qFormat/>
    <w:rsid w:val="009956CF"/>
    <w:pPr>
      <w:keepNext/>
      <w:spacing w:after="60" w:line="240" w:lineRule="auto"/>
      <w:outlineLvl w:val="1"/>
    </w:pPr>
    <w:rPr>
      <w:b/>
      <w:sz w:val="24"/>
      <w:szCs w:val="22"/>
    </w:rPr>
  </w:style>
  <w:style w:type="paragraph" w:styleId="Heading3">
    <w:name w:val="heading 3"/>
    <w:basedOn w:val="Normal"/>
    <w:next w:val="Normal"/>
    <w:link w:val="Heading3Char"/>
    <w:qFormat/>
    <w:rsid w:val="000D5727"/>
    <w:pPr>
      <w:keepNext/>
      <w:pBdr>
        <w:top w:val="single" w:sz="4" w:space="1" w:color="auto"/>
        <w:bottom w:val="single" w:sz="4" w:space="1" w:color="auto"/>
      </w:pBdr>
      <w:spacing w:before="240" w:after="60" w:line="240" w:lineRule="auto"/>
      <w:outlineLvl w:val="2"/>
    </w:pPr>
    <w:rPr>
      <w:b/>
      <w:i/>
      <w:sz w:val="22"/>
      <w:szCs w:val="22"/>
    </w:rPr>
  </w:style>
  <w:style w:type="paragraph" w:styleId="Heading4">
    <w:name w:val="heading 4"/>
    <w:basedOn w:val="Normal"/>
    <w:next w:val="Normal"/>
    <w:link w:val="Heading4Char"/>
    <w:qFormat/>
    <w:rsid w:val="00D724C5"/>
    <w:pPr>
      <w:keepNext/>
      <w:spacing w:after="60" w:line="240" w:lineRule="auto"/>
      <w:outlineLvl w:val="3"/>
    </w:pPr>
    <w:rPr>
      <w:b/>
    </w:rPr>
  </w:style>
  <w:style w:type="paragraph" w:styleId="Heading5">
    <w:name w:val="heading 5"/>
    <w:basedOn w:val="Normal"/>
    <w:next w:val="Normal"/>
    <w:link w:val="Heading5Char"/>
    <w:uiPriority w:val="9"/>
    <w:unhideWhenUsed/>
    <w:qFormat/>
    <w:rsid w:val="00B83B39"/>
    <w:pPr>
      <w:spacing w:before="240" w:after="60"/>
      <w:outlineLvl w:val="4"/>
    </w:pPr>
    <w:rPr>
      <w:b/>
      <w:bCs/>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URL">
    <w:name w:val="Author URL"/>
    <w:basedOn w:val="Normal"/>
    <w:next w:val="Normal"/>
    <w:rsid w:val="009956CF"/>
    <w:pPr>
      <w:tabs>
        <w:tab w:val="clear" w:pos="3600"/>
        <w:tab w:val="left" w:pos="2160"/>
        <w:tab w:val="left" w:pos="4320"/>
        <w:tab w:val="left" w:pos="6480"/>
      </w:tabs>
      <w:overflowPunct/>
      <w:autoSpaceDE/>
      <w:autoSpaceDN/>
      <w:adjustRightInd/>
      <w:spacing w:before="0" w:line="240" w:lineRule="auto"/>
      <w:textAlignment w:val="auto"/>
    </w:pPr>
    <w:rPr>
      <w:noProof w:val="0"/>
      <w:color w:val="0000FF"/>
    </w:rPr>
  </w:style>
  <w:style w:type="character" w:customStyle="1" w:styleId="Heading5Char">
    <w:name w:val="Heading 5 Char"/>
    <w:link w:val="Heading5"/>
    <w:uiPriority w:val="9"/>
    <w:rsid w:val="00B83B39"/>
    <w:rPr>
      <w:rFonts w:ascii="Verdana" w:eastAsia="Times New Roman" w:hAnsi="Verdana" w:cs="Times New Roman"/>
      <w:b/>
      <w:bCs/>
      <w:iCs/>
      <w:noProof/>
      <w:sz w:val="18"/>
      <w:szCs w:val="26"/>
    </w:rPr>
  </w:style>
  <w:style w:type="paragraph" w:customStyle="1" w:styleId="Bullcont">
    <w:name w:val="Bull cont."/>
    <w:basedOn w:val="BullList"/>
    <w:rsid w:val="00EA499A"/>
    <w:pPr>
      <w:numPr>
        <w:numId w:val="0"/>
      </w:numPr>
      <w:ind w:left="720"/>
    </w:pPr>
  </w:style>
  <w:style w:type="paragraph" w:customStyle="1" w:styleId="BullList">
    <w:name w:val="Bull List"/>
    <w:basedOn w:val="Normal"/>
    <w:rsid w:val="005B150D"/>
    <w:pPr>
      <w:numPr>
        <w:numId w:val="19"/>
      </w:numPr>
      <w:tabs>
        <w:tab w:val="clear" w:pos="3600"/>
      </w:tabs>
      <w:spacing w:before="60" w:after="60"/>
    </w:pPr>
    <w:rPr>
      <w:noProof w:val="0"/>
    </w:rPr>
  </w:style>
  <w:style w:type="paragraph" w:customStyle="1" w:styleId="NumList">
    <w:name w:val="Num List"/>
    <w:basedOn w:val="Normal"/>
    <w:rsid w:val="00EA499A"/>
    <w:pPr>
      <w:numPr>
        <w:numId w:val="20"/>
      </w:numPr>
      <w:tabs>
        <w:tab w:val="clear" w:pos="3600"/>
      </w:tabs>
      <w:spacing w:before="0" w:after="60"/>
    </w:pPr>
    <w:rPr>
      <w:noProof w:val="0"/>
    </w:rPr>
  </w:style>
  <w:style w:type="paragraph" w:customStyle="1" w:styleId="Numcont">
    <w:name w:val="Num cont."/>
    <w:basedOn w:val="NumList"/>
    <w:rsid w:val="009D41BA"/>
    <w:pPr>
      <w:numPr>
        <w:numId w:val="0"/>
      </w:numPr>
      <w:ind w:left="720"/>
    </w:pPr>
  </w:style>
  <w:style w:type="paragraph" w:customStyle="1" w:styleId="EdNote">
    <w:name w:val="Ed Note"/>
    <w:basedOn w:val="Normal"/>
    <w:next w:val="Normal"/>
    <w:rsid w:val="00165084"/>
    <w:pPr>
      <w:pBdr>
        <w:top w:val="double" w:sz="6" w:space="1" w:color="auto"/>
        <w:left w:val="double" w:sz="6" w:space="1" w:color="auto"/>
        <w:bottom w:val="double" w:sz="6" w:space="1" w:color="auto"/>
        <w:right w:val="double" w:sz="6" w:space="1" w:color="auto"/>
      </w:pBdr>
      <w:spacing w:before="60" w:line="240" w:lineRule="auto"/>
    </w:pPr>
    <w:rPr>
      <w:b/>
      <w:color w:val="FF0000"/>
    </w:rPr>
  </w:style>
  <w:style w:type="paragraph" w:customStyle="1" w:styleId="Prod">
    <w:name w:val="Prod"/>
    <w:basedOn w:val="Normal"/>
    <w:next w:val="Normal"/>
    <w:rsid w:val="00CB4890"/>
    <w:pPr>
      <w:tabs>
        <w:tab w:val="clear" w:pos="3600"/>
      </w:tabs>
    </w:pPr>
    <w:rPr>
      <w:rFonts w:cs="Arial"/>
      <w:b/>
      <w:bCs/>
      <w:i/>
      <w:noProof w:val="0"/>
      <w:color w:val="0000FF"/>
      <w:szCs w:val="24"/>
    </w:rPr>
  </w:style>
  <w:style w:type="paragraph" w:styleId="Header">
    <w:name w:val="header"/>
    <w:basedOn w:val="Normal"/>
    <w:rsid w:val="00AB7182"/>
    <w:pPr>
      <w:tabs>
        <w:tab w:val="center" w:pos="4320"/>
        <w:tab w:val="right" w:pos="8640"/>
      </w:tabs>
    </w:pPr>
  </w:style>
  <w:style w:type="paragraph" w:styleId="Footer">
    <w:name w:val="footer"/>
    <w:basedOn w:val="Normal"/>
    <w:rsid w:val="00AB7182"/>
    <w:pPr>
      <w:tabs>
        <w:tab w:val="center" w:pos="4320"/>
        <w:tab w:val="right" w:pos="8640"/>
      </w:tabs>
    </w:pPr>
  </w:style>
  <w:style w:type="paragraph" w:customStyle="1" w:styleId="Placeholder">
    <w:name w:val="Placeholder"/>
    <w:basedOn w:val="Normal"/>
    <w:rsid w:val="00974EF8"/>
    <w:pPr>
      <w:tabs>
        <w:tab w:val="center" w:pos="4320"/>
        <w:tab w:val="right" w:pos="8640"/>
      </w:tabs>
    </w:pPr>
    <w:rPr>
      <w:color w:val="0000FF"/>
    </w:rPr>
  </w:style>
  <w:style w:type="paragraph" w:customStyle="1" w:styleId="AuthorByline">
    <w:name w:val="Author By line"/>
    <w:basedOn w:val="Normal"/>
    <w:next w:val="Normal"/>
    <w:rsid w:val="00ED3098"/>
    <w:pPr>
      <w:tabs>
        <w:tab w:val="clear" w:pos="3600"/>
      </w:tabs>
      <w:overflowPunct/>
      <w:autoSpaceDE/>
      <w:autoSpaceDN/>
      <w:adjustRightInd/>
      <w:spacing w:after="60" w:line="240" w:lineRule="auto"/>
      <w:textAlignment w:val="auto"/>
    </w:pPr>
    <w:rPr>
      <w:rFonts w:eastAsia="Times"/>
      <w:color w:val="595959"/>
    </w:rPr>
  </w:style>
  <w:style w:type="paragraph" w:customStyle="1" w:styleId="FigCaption">
    <w:name w:val="Fig Caption"/>
    <w:basedOn w:val="Normal"/>
    <w:next w:val="Normal"/>
    <w:rsid w:val="009956CF"/>
    <w:pPr>
      <w:spacing w:before="0"/>
    </w:pPr>
    <w:rPr>
      <w:i/>
    </w:rPr>
  </w:style>
  <w:style w:type="paragraph" w:customStyle="1" w:styleId="TableHead">
    <w:name w:val="Table Head"/>
    <w:basedOn w:val="Normal"/>
    <w:next w:val="TCH"/>
    <w:autoRedefine/>
    <w:rsid w:val="00BA302D"/>
    <w:rPr>
      <w:i/>
      <w:noProof w:val="0"/>
    </w:rPr>
  </w:style>
  <w:style w:type="paragraph" w:customStyle="1" w:styleId="TCH">
    <w:name w:val="TCH"/>
    <w:next w:val="TX"/>
    <w:autoRedefine/>
    <w:rsid w:val="00E77748"/>
    <w:pPr>
      <w:tabs>
        <w:tab w:val="left" w:pos="2160"/>
        <w:tab w:val="left" w:pos="4320"/>
        <w:tab w:val="left" w:pos="6480"/>
        <w:tab w:val="left" w:pos="8640"/>
      </w:tabs>
      <w:spacing w:before="120" w:after="120"/>
    </w:pPr>
    <w:rPr>
      <w:rFonts w:ascii="Verdana" w:hAnsi="Verdana"/>
      <w:b/>
      <w:color w:val="000000"/>
    </w:rPr>
  </w:style>
  <w:style w:type="paragraph" w:customStyle="1" w:styleId="TX">
    <w:name w:val="TX"/>
    <w:basedOn w:val="TCH"/>
    <w:autoRedefine/>
    <w:rsid w:val="005C6A82"/>
    <w:pPr>
      <w:spacing w:before="60" w:after="60"/>
    </w:pPr>
    <w:rPr>
      <w:b w:val="0"/>
    </w:rPr>
  </w:style>
  <w:style w:type="paragraph" w:styleId="BalloonText">
    <w:name w:val="Balloon Text"/>
    <w:basedOn w:val="Normal"/>
    <w:semiHidden/>
    <w:rsid w:val="00224BA0"/>
    <w:rPr>
      <w:rFonts w:ascii="Tahoma" w:hAnsi="Tahoma" w:cs="Tahoma"/>
      <w:sz w:val="16"/>
      <w:szCs w:val="16"/>
    </w:rPr>
  </w:style>
  <w:style w:type="paragraph" w:customStyle="1" w:styleId="TXLast">
    <w:name w:val="TX Last"/>
    <w:basedOn w:val="TX"/>
    <w:next w:val="Normal"/>
    <w:rsid w:val="005C6A82"/>
    <w:pPr>
      <w:spacing w:after="240"/>
    </w:pPr>
  </w:style>
  <w:style w:type="table" w:styleId="TableGrid">
    <w:name w:val="Table Grid"/>
    <w:basedOn w:val="TableNormal"/>
    <w:rsid w:val="000D69C4"/>
    <w:pPr>
      <w:tabs>
        <w:tab w:val="left" w:pos="3600"/>
      </w:tabs>
      <w:overflowPunct w:val="0"/>
      <w:autoSpaceDE w:val="0"/>
      <w:autoSpaceDN w:val="0"/>
      <w:adjustRightInd w:val="0"/>
      <w:spacing w:before="240" w:after="24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ullList2">
    <w:name w:val="Bull List 2"/>
    <w:basedOn w:val="BullList"/>
    <w:qFormat/>
    <w:rsid w:val="008858E4"/>
    <w:pPr>
      <w:numPr>
        <w:ilvl w:val="1"/>
      </w:numPr>
      <w:spacing w:before="0"/>
    </w:pPr>
  </w:style>
  <w:style w:type="paragraph" w:customStyle="1" w:styleId="Code">
    <w:name w:val="Code"/>
    <w:basedOn w:val="Normal"/>
    <w:rsid w:val="00CA53A3"/>
    <w:pPr>
      <w:spacing w:before="0" w:after="60" w:line="240" w:lineRule="auto"/>
    </w:pPr>
    <w:rPr>
      <w:rFonts w:ascii="Courier New" w:hAnsi="Courier New"/>
    </w:rPr>
  </w:style>
  <w:style w:type="character" w:customStyle="1" w:styleId="Codechar">
    <w:name w:val="Code char"/>
    <w:rsid w:val="00CA53A3"/>
    <w:rPr>
      <w:rFonts w:ascii="Courier New" w:hAnsi="Courier New"/>
      <w:sz w:val="22"/>
    </w:rPr>
  </w:style>
  <w:style w:type="paragraph" w:customStyle="1" w:styleId="Contents">
    <w:name w:val="Contents"/>
    <w:basedOn w:val="Normal"/>
    <w:rsid w:val="00CB4890"/>
    <w:pPr>
      <w:spacing w:before="60" w:after="60"/>
    </w:pPr>
  </w:style>
  <w:style w:type="paragraph" w:customStyle="1" w:styleId="Body">
    <w:name w:val="Body"/>
    <w:basedOn w:val="Normal"/>
    <w:next w:val="Normal"/>
    <w:autoRedefine/>
    <w:rsid w:val="007D66CB"/>
    <w:pPr>
      <w:tabs>
        <w:tab w:val="clear" w:pos="3600"/>
        <w:tab w:val="left" w:pos="2160"/>
        <w:tab w:val="left" w:pos="4320"/>
        <w:tab w:val="left" w:pos="6480"/>
      </w:tabs>
      <w:overflowPunct/>
      <w:autoSpaceDE/>
      <w:autoSpaceDN/>
      <w:adjustRightInd/>
      <w:textAlignment w:val="auto"/>
    </w:pPr>
    <w:rPr>
      <w:noProof w:val="0"/>
      <w:color w:val="000000"/>
    </w:rPr>
  </w:style>
  <w:style w:type="paragraph" w:customStyle="1" w:styleId="Note">
    <w:name w:val="Note"/>
    <w:basedOn w:val="Normal"/>
    <w:rsid w:val="00C64CDA"/>
    <w:rPr>
      <w:noProof w:val="0"/>
      <w:color w:val="808080"/>
    </w:rPr>
  </w:style>
  <w:style w:type="character" w:customStyle="1" w:styleId="Path">
    <w:name w:val="Path"/>
    <w:rsid w:val="002D0FDD"/>
    <w:rPr>
      <w:rFonts w:ascii="Courier New" w:hAnsi="Courier New"/>
      <w:b/>
      <w:color w:val="FF0000"/>
      <w:sz w:val="22"/>
    </w:rPr>
  </w:style>
  <w:style w:type="paragraph" w:customStyle="1" w:styleId="Authorbio">
    <w:name w:val="Author bio"/>
    <w:basedOn w:val="Normal"/>
    <w:qFormat/>
    <w:rsid w:val="001D2049"/>
    <w:pPr>
      <w:spacing w:before="0"/>
    </w:pPr>
    <w:rPr>
      <w:noProof w:val="0"/>
      <w:color w:val="595959"/>
    </w:rPr>
  </w:style>
  <w:style w:type="paragraph" w:customStyle="1" w:styleId="Properties">
    <w:name w:val="Properties"/>
    <w:basedOn w:val="Code"/>
    <w:qFormat/>
    <w:rsid w:val="00ED3098"/>
    <w:rPr>
      <w:rFonts w:ascii="Verdana" w:hAnsi="Verdana"/>
      <w:noProof w:val="0"/>
      <w:color w:val="404040"/>
    </w:rPr>
  </w:style>
  <w:style w:type="character" w:customStyle="1" w:styleId="Heading3Char">
    <w:name w:val="Heading 3 Char"/>
    <w:link w:val="Heading3"/>
    <w:rsid w:val="006A24BE"/>
    <w:rPr>
      <w:rFonts w:ascii="Verdana" w:hAnsi="Verdana"/>
      <w:b/>
      <w:i/>
      <w:noProof/>
      <w:sz w:val="22"/>
      <w:szCs w:val="22"/>
    </w:rPr>
  </w:style>
  <w:style w:type="character" w:customStyle="1" w:styleId="Heading4Char">
    <w:name w:val="Heading 4 Char"/>
    <w:link w:val="Heading4"/>
    <w:rsid w:val="006A24BE"/>
    <w:rPr>
      <w:rFonts w:ascii="Verdana" w:hAnsi="Verdana"/>
      <w:b/>
      <w:noProof/>
    </w:rPr>
  </w:style>
  <w:style w:type="character" w:styleId="Hyperlink">
    <w:name w:val="Hyperlink"/>
    <w:basedOn w:val="DefaultParagraphFont"/>
    <w:rsid w:val="00A62CD0"/>
    <w:rPr>
      <w:color w:val="0000FF" w:themeColor="hyperlink"/>
      <w:u w:val="single"/>
    </w:rPr>
  </w:style>
  <w:style w:type="paragraph" w:styleId="ListParagraph">
    <w:name w:val="List Paragraph"/>
    <w:basedOn w:val="Normal"/>
    <w:rsid w:val="000C69FA"/>
    <w:pPr>
      <w:ind w:left="720"/>
      <w:contextualSpacing/>
    </w:pPr>
  </w:style>
  <w:style w:type="character" w:styleId="CommentReference">
    <w:name w:val="annotation reference"/>
    <w:basedOn w:val="DefaultParagraphFont"/>
    <w:rsid w:val="001E6E9C"/>
    <w:rPr>
      <w:sz w:val="18"/>
      <w:szCs w:val="18"/>
    </w:rPr>
  </w:style>
  <w:style w:type="paragraph" w:styleId="CommentText">
    <w:name w:val="annotation text"/>
    <w:basedOn w:val="Normal"/>
    <w:link w:val="CommentTextChar"/>
    <w:rsid w:val="001E6E9C"/>
    <w:pPr>
      <w:spacing w:line="240" w:lineRule="auto"/>
    </w:pPr>
    <w:rPr>
      <w:sz w:val="24"/>
      <w:szCs w:val="24"/>
    </w:rPr>
  </w:style>
  <w:style w:type="character" w:customStyle="1" w:styleId="CommentTextChar">
    <w:name w:val="Comment Text Char"/>
    <w:basedOn w:val="DefaultParagraphFont"/>
    <w:link w:val="CommentText"/>
    <w:rsid w:val="001E6E9C"/>
    <w:rPr>
      <w:rFonts w:ascii="Verdana" w:hAnsi="Verdana"/>
      <w:noProof/>
      <w:sz w:val="24"/>
      <w:szCs w:val="24"/>
    </w:rPr>
  </w:style>
  <w:style w:type="paragraph" w:styleId="CommentSubject">
    <w:name w:val="annotation subject"/>
    <w:basedOn w:val="CommentText"/>
    <w:next w:val="CommentText"/>
    <w:link w:val="CommentSubjectChar"/>
    <w:rsid w:val="001E6E9C"/>
    <w:rPr>
      <w:b/>
      <w:bCs/>
      <w:sz w:val="20"/>
      <w:szCs w:val="20"/>
    </w:rPr>
  </w:style>
  <w:style w:type="character" w:customStyle="1" w:styleId="CommentSubjectChar">
    <w:name w:val="Comment Subject Char"/>
    <w:basedOn w:val="CommentTextChar"/>
    <w:link w:val="CommentSubject"/>
    <w:rsid w:val="001E6E9C"/>
    <w:rPr>
      <w:rFonts w:ascii="Verdana" w:hAnsi="Verdana"/>
      <w:b/>
      <w:bCs/>
      <w:noProof/>
      <w:sz w:val="24"/>
      <w:szCs w:val="24"/>
    </w:rPr>
  </w:style>
  <w:style w:type="character" w:styleId="FollowedHyperlink">
    <w:name w:val="FollowedHyperlink"/>
    <w:basedOn w:val="DefaultParagraphFont"/>
    <w:rsid w:val="00036A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author.corp.adobe.com/content/dotcom/en/products/digital-publishing-suite-enterprise.html" TargetMode="Externa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http://php.net/manual/en/install.php" TargetMode="External"/><Relationship Id="rId11" Type="http://schemas.openxmlformats.org/officeDocument/2006/relationships/hyperlink" Target="http://dev.mysql.com/doc/refman/5.7/en/installing.html" TargetMode="External"/><Relationship Id="rId12" Type="http://schemas.openxmlformats.org/officeDocument/2006/relationships/hyperlink" Target="https://github.com/derek-lu/Entitlement-Admin" TargetMode="External"/><Relationship Id="rId13" Type="http://schemas.openxmlformats.org/officeDocument/2006/relationships/hyperlink" Target="http://dpsapps.adobe.com/entitlement_admin" TargetMode="External"/><Relationship Id="rId14" Type="http://schemas.openxmlformats.org/officeDocument/2006/relationships/hyperlink" Target="https://github.com/derek-lu/Entitlement-Admin/archive/master.zip" TargetMode="External"/><Relationship Id="rId15" Type="http://schemas.openxmlformats.org/officeDocument/2006/relationships/hyperlink" Target="http://www.phpmyadmin.net/home_page/index.php" TargetMode="External"/><Relationship Id="rId16" Type="http://schemas.openxmlformats.org/officeDocument/2006/relationships/image" Target="media/image1.png"/><Relationship Id="rId17" Type="http://schemas.openxmlformats.org/officeDocument/2006/relationships/hyperlink" Target="http://docs.phpmyadmin.net/en/latest/setup.html" TargetMode="External"/><Relationship Id="rId18" Type="http://schemas.openxmlformats.org/officeDocument/2006/relationships/image" Target="media/image2.png"/><Relationship Id="rId1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huayang:Downloads:adc_author:Templates:DevCen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E5F972-F64C-534D-8C77-C30A1159B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DevCenter.dot</Template>
  <TotalTime>78</TotalTime>
  <Pages>10</Pages>
  <Words>1171</Words>
  <Characters>6675</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Dev Center Template</vt:lpstr>
    </vt:vector>
  </TitlesOfParts>
  <Manager/>
  <Company/>
  <LinksUpToDate>false</LinksUpToDate>
  <CharactersWithSpaces>7831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 Center Template</dc:title>
  <dc:subject>Online   </dc:subject>
  <dc:creator>Mike Yang</dc:creator>
  <cp:keywords/>
  <dc:description>Adobe online article &amp; tutorial template Version 2.0(September 16, 2010) - Office 2008</dc:description>
  <cp:lastModifiedBy>Hua Yang</cp:lastModifiedBy>
  <cp:revision>27</cp:revision>
  <cp:lastPrinted>2003-06-18T17:23:00Z</cp:lastPrinted>
  <dcterms:created xsi:type="dcterms:W3CDTF">2015-01-27T18:27:00Z</dcterms:created>
  <dcterms:modified xsi:type="dcterms:W3CDTF">2015-02-24T21:11:00Z</dcterms:modified>
  <cp:category/>
</cp:coreProperties>
</file>